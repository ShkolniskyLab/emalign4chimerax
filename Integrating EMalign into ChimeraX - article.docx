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A9195F" w14:textId="35F527A0" w:rsidR="00095C2D" w:rsidRPr="003D58A3" w:rsidRDefault="00095C2D" w:rsidP="003D58A3">
      <w:pPr>
        <w:spacing w:after="160" w:line="276" w:lineRule="auto"/>
        <w:rPr>
          <w:rFonts w:ascii="Abadi Extra Light" w:hAnsi="Abadi Extra Light"/>
          <w:color w:val="D86DCB" w:themeColor="accent5" w:themeTint="99"/>
          <w:sz w:val="96"/>
          <w:szCs w:val="96"/>
        </w:rPr>
      </w:pPr>
      <w:r w:rsidRPr="00095C2D">
        <w:rPr>
          <w:sz w:val="32"/>
          <w:szCs w:val="32"/>
        </w:rPr>
        <w:t xml:space="preserve">Integrating EMalign into ChimeraX: </w:t>
      </w:r>
    </w:p>
    <w:p w14:paraId="163CF702" w14:textId="30EDD709" w:rsidR="00095C2D" w:rsidRDefault="00474DA8" w:rsidP="00474DA8">
      <w:pPr>
        <w:spacing w:after="160" w:line="276" w:lineRule="auto"/>
      </w:pPr>
      <w:r w:rsidRPr="00474DA8">
        <w:rPr>
          <w:sz w:val="28"/>
          <w:szCs w:val="28"/>
        </w:rPr>
        <w:t>A Bundle for Enhanced Volume Alignment in Structural Biology</w:t>
      </w:r>
    </w:p>
    <w:p w14:paraId="482C9FB8" w14:textId="1E67FC0B" w:rsidR="00CD277F" w:rsidRPr="00F06E38" w:rsidRDefault="00F40ADA" w:rsidP="00E8633C">
      <w:pPr>
        <w:spacing w:after="160" w:line="276" w:lineRule="auto"/>
        <w:rPr>
          <w:b/>
          <w:bCs/>
          <w:sz w:val="28"/>
          <w:szCs w:val="28"/>
        </w:rPr>
      </w:pPr>
      <w:r>
        <w:rPr>
          <w:b/>
          <w:bCs/>
          <w:sz w:val="28"/>
          <w:szCs w:val="28"/>
        </w:rPr>
        <w:t xml:space="preserve">1. </w:t>
      </w:r>
      <w:r w:rsidR="00CD277F" w:rsidRPr="00F06E38">
        <w:rPr>
          <w:b/>
          <w:bCs/>
          <w:sz w:val="28"/>
          <w:szCs w:val="28"/>
        </w:rPr>
        <w:t>Abstract</w:t>
      </w:r>
    </w:p>
    <w:p w14:paraId="3AF2FA4E" w14:textId="62D49AD5" w:rsidR="00AA3D29" w:rsidRPr="00D102E7" w:rsidRDefault="00354725" w:rsidP="003D6A8A">
      <w:pPr>
        <w:spacing w:after="160" w:line="276" w:lineRule="auto"/>
        <w:jc w:val="both"/>
        <w:pPrChange w:id="0" w:author="Yoel Shkolnisky" w:date="2025-01-09T10:19:00Z" w16du:dateUtc="2025-01-09T08:19:00Z">
          <w:pPr>
            <w:spacing w:after="160" w:line="276" w:lineRule="auto"/>
          </w:pPr>
        </w:pPrChange>
      </w:pPr>
      <w:r w:rsidRPr="00354725">
        <w:t xml:space="preserve">This paper </w:t>
      </w:r>
      <w:del w:id="1" w:author="Yoel Shkolnisky" w:date="2025-01-09T10:19:00Z" w16du:dateUtc="2025-01-09T08:19:00Z">
        <w:r w:rsidRPr="00354725" w:rsidDel="003D6A8A">
          <w:delText>presents the development of</w:delText>
        </w:r>
      </w:del>
      <w:ins w:id="2" w:author="Yoel Shkolnisky" w:date="2025-01-09T10:19:00Z" w16du:dateUtc="2025-01-09T08:19:00Z">
        <w:r w:rsidR="003D6A8A">
          <w:t>describes</w:t>
        </w:r>
      </w:ins>
      <w:r w:rsidRPr="00354725">
        <w:t xml:space="preserve"> an extension for ChimeraX to enable the direct alignment of two density maps using the EMalign algorithm</w:t>
      </w:r>
      <w:customXmlInsRangeStart w:id="3" w:author="Yoel Shkolnisky" w:date="2025-01-09T10:22:00Z"/>
      <w:sdt>
        <w:sdtPr>
          <w:id w:val="-1906291997"/>
          <w:citation/>
        </w:sdtPr>
        <w:sdtContent>
          <w:customXmlInsRangeEnd w:id="3"/>
          <w:ins w:id="4" w:author="Yoel Shkolnisky" w:date="2025-01-09T10:22:00Z" w16du:dateUtc="2025-01-09T08:22:00Z">
            <w:r w:rsidR="003D6A8A">
              <w:fldChar w:fldCharType="begin"/>
            </w:r>
            <w:r w:rsidR="003D6A8A">
              <w:instrText xml:space="preserve"> CITATION Har23 \l 1033 </w:instrText>
            </w:r>
          </w:ins>
          <w:r w:rsidR="003D6A8A">
            <w:fldChar w:fldCharType="separate"/>
          </w:r>
          <w:ins w:id="5" w:author="Yoel Shkolnisky" w:date="2025-01-09T10:22:00Z" w16du:dateUtc="2025-01-09T08:22:00Z">
            <w:r w:rsidR="003D6A8A">
              <w:rPr>
                <w:noProof/>
              </w:rPr>
              <w:t xml:space="preserve"> </w:t>
            </w:r>
            <w:r w:rsidR="003D6A8A">
              <w:rPr>
                <w:noProof/>
              </w:rPr>
              <w:t>(Harpaz &amp; Shkolnisky, 2023)</w:t>
            </w:r>
            <w:r w:rsidR="003D6A8A">
              <w:fldChar w:fldCharType="end"/>
            </w:r>
          </w:ins>
          <w:customXmlInsRangeStart w:id="6" w:author="Yoel Shkolnisky" w:date="2025-01-09T10:22:00Z"/>
        </w:sdtContent>
      </w:sdt>
      <w:customXmlInsRangeEnd w:id="6"/>
      <w:r w:rsidRPr="00354725">
        <w:t>. EMalign</w:t>
      </w:r>
      <w:del w:id="7" w:author="Yoel Shkolnisky" w:date="2025-01-09T10:23:00Z" w16du:dateUtc="2025-01-09T08:23:00Z">
        <w:r w:rsidRPr="00354725" w:rsidDel="003D6A8A">
          <w:delText>, developed by Yoel Shkolnisky and Yael Harpaz,</w:delText>
        </w:r>
      </w:del>
      <w:r w:rsidRPr="00354725">
        <w:t xml:space="preserve"> aligns three-dimensional density maps by exploiting common lines between projection images, automatically handling rotations, reflections, and translations. Integration of EMalign into ChimeraX provides a user-friendly alignment tool, enhancing the functionality of ChimeraX and simplifying the process for structural biologists.</w:t>
      </w:r>
    </w:p>
    <w:p w14:paraId="55BC2ADD" w14:textId="6518DD0A" w:rsidR="004D4129" w:rsidRPr="003B182B" w:rsidRDefault="00F40ADA" w:rsidP="003B182B">
      <w:pPr>
        <w:spacing w:after="160" w:line="276" w:lineRule="auto"/>
        <w:rPr>
          <w:b/>
          <w:bCs/>
          <w:sz w:val="28"/>
          <w:szCs w:val="28"/>
        </w:rPr>
      </w:pPr>
      <w:r>
        <w:rPr>
          <w:b/>
          <w:bCs/>
          <w:sz w:val="28"/>
          <w:szCs w:val="28"/>
        </w:rPr>
        <w:t xml:space="preserve">2. </w:t>
      </w:r>
      <w:r w:rsidR="00CD277F" w:rsidRPr="00F06E38">
        <w:rPr>
          <w:b/>
          <w:bCs/>
          <w:sz w:val="28"/>
          <w:szCs w:val="28"/>
        </w:rPr>
        <w:t xml:space="preserve">Introduction </w:t>
      </w:r>
    </w:p>
    <w:p w14:paraId="4C4FD4F5" w14:textId="77777777" w:rsidR="006154BD" w:rsidRPr="006154BD" w:rsidRDefault="006154BD" w:rsidP="003D6A8A">
      <w:pPr>
        <w:spacing w:after="160" w:line="276" w:lineRule="auto"/>
        <w:jc w:val="both"/>
        <w:pPrChange w:id="8" w:author="Yoel Shkolnisky" w:date="2025-01-09T10:23:00Z" w16du:dateUtc="2025-01-09T08:23:00Z">
          <w:pPr>
            <w:spacing w:after="160" w:line="276" w:lineRule="auto"/>
          </w:pPr>
        </w:pPrChange>
      </w:pPr>
      <w:r w:rsidRPr="006154BD">
        <w:t>In the realm of computational structural biology, accurate alignment of density maps is indispensable for the analysis and comparison of molecular structures. Precise alignment enables researchers to understand structural variations and interactions at a molecular level, which is critical for advancements in fields such as drug discovery and protein engineering. However, traditional alignment methods often involve multiple, labor-intensive steps that require specialized tools. These methods can be time-consuming and prone to errors, highlighting the need for more efficient solutions.</w:t>
      </w:r>
    </w:p>
    <w:p w14:paraId="2DA9A64D" w14:textId="156C7813" w:rsidR="006154BD" w:rsidRPr="006154BD" w:rsidRDefault="006154BD" w:rsidP="003D6A8A">
      <w:pPr>
        <w:spacing w:after="160" w:line="276" w:lineRule="auto"/>
        <w:jc w:val="both"/>
        <w:pPrChange w:id="9" w:author="Yoel Shkolnisky" w:date="2025-01-09T10:23:00Z" w16du:dateUtc="2025-01-09T08:23:00Z">
          <w:pPr>
            <w:spacing w:after="160" w:line="276" w:lineRule="auto"/>
          </w:pPr>
        </w:pPrChange>
      </w:pPr>
      <w:r w:rsidRPr="006154BD">
        <w:t>ChimeraX</w:t>
      </w:r>
      <w:customXmlInsRangeStart w:id="10" w:author="Yoel Shkolnisky" w:date="2025-01-09T10:26:00Z"/>
      <w:sdt>
        <w:sdtPr>
          <w:id w:val="1404182950"/>
          <w:citation/>
        </w:sdtPr>
        <w:sdtContent>
          <w:customXmlInsRangeEnd w:id="10"/>
          <w:ins w:id="11" w:author="Yoel Shkolnisky" w:date="2025-01-09T10:26:00Z" w16du:dateUtc="2025-01-09T08:26:00Z">
            <w:r w:rsidR="00F87742">
              <w:fldChar w:fldCharType="begin"/>
            </w:r>
            <w:r w:rsidR="00F87742">
              <w:instrText xml:space="preserve"> CITATION Men23 \l 1033 </w:instrText>
            </w:r>
          </w:ins>
          <w:r w:rsidR="00F87742">
            <w:fldChar w:fldCharType="separate"/>
          </w:r>
          <w:ins w:id="12" w:author="Yoel Shkolnisky" w:date="2025-01-09T10:26:00Z" w16du:dateUtc="2025-01-09T08:26:00Z">
            <w:r w:rsidR="00F87742">
              <w:rPr>
                <w:noProof/>
              </w:rPr>
              <w:t xml:space="preserve"> </w:t>
            </w:r>
            <w:r w:rsidR="00F87742">
              <w:rPr>
                <w:noProof/>
              </w:rPr>
              <w:t>(Meng EC, 2023)</w:t>
            </w:r>
            <w:r w:rsidR="00F87742">
              <w:fldChar w:fldCharType="end"/>
            </w:r>
          </w:ins>
          <w:customXmlInsRangeStart w:id="13" w:author="Yoel Shkolnisky" w:date="2025-01-09T10:26:00Z"/>
        </w:sdtContent>
      </w:sdt>
      <w:customXmlInsRangeEnd w:id="13"/>
      <w:r w:rsidRPr="006154BD">
        <w:t xml:space="preserve">, a next-generation molecular visualization program </w:t>
      </w:r>
      <w:del w:id="14" w:author="Yoel Shkolnisky" w:date="2025-01-09T10:26:00Z" w16du:dateUtc="2025-01-09T08:26:00Z">
        <w:r w:rsidRPr="006154BD" w:rsidDel="00F87742">
          <w:delText xml:space="preserve">developed by the Resource for Biocomputing, Visualization, and Informatics (RBVI) at UCSF, </w:delText>
        </w:r>
      </w:del>
      <w:r w:rsidRPr="006154BD">
        <w:t>offers advanced visualization and analysis capabilities. Its user-friendly interface and robust features make it a widely used tool in various research settings. Yet, despite its strengths, the challenge of efficient volume alignment persists.</w:t>
      </w:r>
    </w:p>
    <w:p w14:paraId="605DB602" w14:textId="4392AFD9" w:rsidR="006154BD" w:rsidRPr="006154BD" w:rsidRDefault="006154BD" w:rsidP="003D6A8A">
      <w:pPr>
        <w:spacing w:after="160" w:line="276" w:lineRule="auto"/>
        <w:jc w:val="both"/>
        <w:pPrChange w:id="15" w:author="Yoel Shkolnisky" w:date="2025-01-09T10:23:00Z" w16du:dateUtc="2025-01-09T08:23:00Z">
          <w:pPr>
            <w:spacing w:after="160" w:line="276" w:lineRule="auto"/>
          </w:pPr>
        </w:pPrChange>
      </w:pPr>
      <w:r w:rsidRPr="006154BD">
        <w:t>To address this, an extension integrating the EMalign algorithm into ChimeraX was developed. EMalign</w:t>
      </w:r>
      <w:del w:id="16" w:author="Yoel Shkolnisky" w:date="2025-01-09T10:27:00Z" w16du:dateUtc="2025-01-09T08:27:00Z">
        <w:r w:rsidRPr="006154BD" w:rsidDel="00F87742">
          <w:delText>, created by Yoel Shkolnisky and Yael Harpaz,</w:delText>
        </w:r>
      </w:del>
      <w:r w:rsidRPr="006154BD">
        <w:t xml:space="preserve"> leverages common lines between projection images to align three-dimensional density maps. It handles rotations, reflections, and translations automatically, providing a sophisticated solution to the alignment problem.</w:t>
      </w:r>
    </w:p>
    <w:p w14:paraId="061C42FF" w14:textId="77777777" w:rsidR="006154BD" w:rsidRPr="006154BD" w:rsidRDefault="006154BD" w:rsidP="003D6A8A">
      <w:pPr>
        <w:spacing w:after="160" w:line="276" w:lineRule="auto"/>
        <w:jc w:val="both"/>
        <w:pPrChange w:id="17" w:author="Yoel Shkolnisky" w:date="2025-01-09T10:23:00Z" w16du:dateUtc="2025-01-09T08:23:00Z">
          <w:pPr>
            <w:spacing w:after="160" w:line="276" w:lineRule="auto"/>
          </w:pPr>
        </w:pPrChange>
      </w:pPr>
      <w:r w:rsidRPr="006154BD">
        <w:t>By embedding EMalign into ChimeraX, an intuitive and user-friendly method for the precise alignment of density maps is offered. This integration not only enhances the functionality of ChimeraX but also significantly improves the overall user experience in structural biology research, making complex alignment tasks more accessible and efficient.</w:t>
      </w:r>
    </w:p>
    <w:p w14:paraId="6C325286" w14:textId="77777777" w:rsidR="00791237" w:rsidRDefault="00791237" w:rsidP="00E8633C">
      <w:pPr>
        <w:spacing w:after="160" w:line="276" w:lineRule="auto"/>
        <w:rPr>
          <w:b/>
          <w:bCs/>
          <w:sz w:val="28"/>
          <w:szCs w:val="28"/>
        </w:rPr>
      </w:pPr>
      <w:r>
        <w:rPr>
          <w:b/>
          <w:bCs/>
          <w:sz w:val="28"/>
          <w:szCs w:val="28"/>
        </w:rPr>
        <w:br w:type="page"/>
      </w:r>
    </w:p>
    <w:p w14:paraId="78B6247E" w14:textId="7AB42668" w:rsidR="00A83A02" w:rsidRPr="004D4129" w:rsidRDefault="00F40ADA" w:rsidP="00E8633C">
      <w:pPr>
        <w:spacing w:after="160" w:line="276" w:lineRule="auto"/>
      </w:pPr>
      <w:r>
        <w:rPr>
          <w:b/>
          <w:bCs/>
          <w:sz w:val="28"/>
          <w:szCs w:val="28"/>
        </w:rPr>
        <w:lastRenderedPageBreak/>
        <w:t xml:space="preserve">3. </w:t>
      </w:r>
      <w:r w:rsidR="00A83A02" w:rsidRPr="00F06E38">
        <w:rPr>
          <w:b/>
          <w:bCs/>
          <w:sz w:val="28"/>
          <w:szCs w:val="28"/>
        </w:rPr>
        <w:t xml:space="preserve">Methods </w:t>
      </w:r>
    </w:p>
    <w:p w14:paraId="256996FA" w14:textId="098E1788" w:rsidR="00797918" w:rsidRDefault="00797918" w:rsidP="00E8633C">
      <w:pPr>
        <w:spacing w:line="276" w:lineRule="auto"/>
        <w:rPr>
          <w:b/>
          <w:bCs/>
        </w:rPr>
      </w:pPr>
      <w:r>
        <w:rPr>
          <w:b/>
          <w:bCs/>
        </w:rPr>
        <w:t xml:space="preserve">3.1. </w:t>
      </w:r>
      <w:r w:rsidR="00CE159F">
        <w:rPr>
          <w:b/>
          <w:bCs/>
        </w:rPr>
        <w:t>'Fit in Map'</w:t>
      </w:r>
      <w:r w:rsidR="00A25111">
        <w:rPr>
          <w:b/>
          <w:bCs/>
        </w:rPr>
        <w:t xml:space="preserve"> </w:t>
      </w:r>
      <w:r w:rsidR="00A25111" w:rsidRPr="00B04502">
        <w:rPr>
          <w:b/>
          <w:bCs/>
        </w:rPr>
        <w:t>–</w:t>
      </w:r>
      <w:r w:rsidR="00CE159F" w:rsidRPr="00B04502">
        <w:rPr>
          <w:b/>
          <w:bCs/>
        </w:rPr>
        <w:t xml:space="preserve"> </w:t>
      </w:r>
      <w:r w:rsidRPr="00B04502">
        <w:rPr>
          <w:b/>
          <w:bCs/>
        </w:rPr>
        <w:t>ChimeraX</w:t>
      </w:r>
      <w:r w:rsidR="00A25111" w:rsidRPr="00B04502">
        <w:rPr>
          <w:b/>
          <w:bCs/>
        </w:rPr>
        <w:t>'s</w:t>
      </w:r>
      <w:r w:rsidR="00CE159F" w:rsidRPr="00B04502">
        <w:rPr>
          <w:b/>
          <w:bCs/>
        </w:rPr>
        <w:t xml:space="preserve"> Built-In Alignment Tool</w:t>
      </w:r>
    </w:p>
    <w:p w14:paraId="4D4EC4B2" w14:textId="77777777" w:rsidR="00797918" w:rsidRDefault="00797918" w:rsidP="00E8633C">
      <w:pPr>
        <w:spacing w:line="276" w:lineRule="auto"/>
        <w:rPr>
          <w:b/>
          <w:bCs/>
        </w:rPr>
      </w:pPr>
    </w:p>
    <w:p w14:paraId="14D5B5E3" w14:textId="3DC61BE0" w:rsidR="00CE159F" w:rsidRDefault="00CE159F" w:rsidP="00F87742">
      <w:pPr>
        <w:spacing w:after="160" w:line="276" w:lineRule="auto"/>
        <w:jc w:val="both"/>
        <w:pPrChange w:id="18" w:author="Yoel Shkolnisky" w:date="2025-01-09T10:28:00Z" w16du:dateUtc="2025-01-09T08:28:00Z">
          <w:pPr>
            <w:spacing w:after="160" w:line="276" w:lineRule="auto"/>
          </w:pPr>
        </w:pPrChange>
      </w:pPr>
      <w:r>
        <w:t>'</w:t>
      </w:r>
      <w:r w:rsidRPr="002473B6">
        <w:t>Fit in Map</w:t>
      </w:r>
      <w:r>
        <w:t>' –</w:t>
      </w:r>
      <w:r w:rsidRPr="002473B6">
        <w:t xml:space="preserve"> </w:t>
      </w:r>
      <w:r>
        <w:t>t</w:t>
      </w:r>
      <w:r w:rsidRPr="00D538EC">
        <w:t xml:space="preserve">his volume alignment tool, integrated within the ChimeraX platform, optimizes the placement and alignment of molecular structures within density maps. </w:t>
      </w:r>
      <w:commentRangeStart w:id="19"/>
      <w:r w:rsidRPr="00D538EC">
        <w:t>Utilizing a comprehensive search algorithm</w:t>
      </w:r>
      <w:commentRangeEnd w:id="19"/>
      <w:r w:rsidR="00824CAF">
        <w:rPr>
          <w:rStyle w:val="CommentReference"/>
        </w:rPr>
        <w:commentReference w:id="19"/>
      </w:r>
      <w:r w:rsidRPr="00D538EC">
        <w:t xml:space="preserve">, 'Fit in Map' identifies the optimal fit of a model within an electron microscopy (EM) map, considering both rotational and translational adjustments to ensure accurate positioning within the density map. </w:t>
      </w:r>
      <w:del w:id="20" w:author="Yoel Shkolnisky" w:date="2025-01-09T10:30:00Z" w16du:dateUtc="2025-01-09T08:30:00Z">
        <w:r w:rsidRPr="00D538EC" w:rsidDel="00FF7F1D">
          <w:delText xml:space="preserve">The 'Fit in Map' tool capitalizes on ChimeraX's robust optimization algorithms, which handle large datasets and complex molecular structures efficiently. </w:delText>
        </w:r>
      </w:del>
    </w:p>
    <w:p w14:paraId="03AE8FB0" w14:textId="77777777" w:rsidR="00CE159F" w:rsidRDefault="00CE159F" w:rsidP="00F87742">
      <w:pPr>
        <w:spacing w:line="276" w:lineRule="auto"/>
        <w:jc w:val="both"/>
        <w:rPr>
          <w:color w:val="FF0000"/>
        </w:rPr>
        <w:pPrChange w:id="21" w:author="Yoel Shkolnisky" w:date="2025-01-09T10:28:00Z" w16du:dateUtc="2025-01-09T08:28:00Z">
          <w:pPr>
            <w:spacing w:line="276" w:lineRule="auto"/>
          </w:pPr>
        </w:pPrChange>
      </w:pPr>
      <w:commentRangeStart w:id="22"/>
      <w:r w:rsidRPr="00CE159F">
        <w:rPr>
          <w:color w:val="FF0000"/>
        </w:rPr>
        <w:t>The 'Fit in Map' tool can be called as-is, however, it is recommended for the user to perform an initial manual alignment prior to using it, to achieve the best results.</w:t>
      </w:r>
      <w:r>
        <w:rPr>
          <w:color w:val="FF0000"/>
        </w:rPr>
        <w:t xml:space="preserve"> </w:t>
      </w:r>
      <w:commentRangeEnd w:id="22"/>
      <w:r w:rsidR="00FF7F1D">
        <w:rPr>
          <w:rStyle w:val="CommentReference"/>
        </w:rPr>
        <w:commentReference w:id="22"/>
      </w:r>
      <w:r>
        <w:rPr>
          <w:color w:val="FF0000"/>
        </w:rPr>
        <w:t xml:space="preserve">Since that initial alignment is in the hands of the user, it makes the 'Fit in Map' results quality inconsistent. </w:t>
      </w:r>
    </w:p>
    <w:p w14:paraId="681BA81B" w14:textId="2003FB10" w:rsidR="00EC2296" w:rsidRDefault="00EC2296" w:rsidP="00CE159F">
      <w:pPr>
        <w:spacing w:line="276" w:lineRule="auto"/>
        <w:rPr>
          <w:color w:val="FF0000"/>
        </w:rPr>
      </w:pPr>
    </w:p>
    <w:p w14:paraId="43B5DDBB" w14:textId="0936BC4A" w:rsidR="00A25111" w:rsidRDefault="00612444" w:rsidP="00EC1D98">
      <w:pPr>
        <w:spacing w:line="276" w:lineRule="auto"/>
        <w:jc w:val="center"/>
        <w:rPr>
          <w:b/>
          <w:bCs/>
          <w:color w:val="FF0000"/>
        </w:rPr>
      </w:pPr>
      <w:ins w:id="23" w:author="Yoel Shkolnisky" w:date="2025-01-09T10:58:00Z" w16du:dateUtc="2025-01-09T08:58:00Z">
        <w:r>
          <w:rPr>
            <w:noProof/>
          </w:rPr>
          <mc:AlternateContent>
            <mc:Choice Requires="wps">
              <w:drawing>
                <wp:anchor distT="0" distB="0" distL="114300" distR="114300" simplePos="0" relativeHeight="251724800" behindDoc="0" locked="0" layoutInCell="1" allowOverlap="1" wp14:anchorId="13E21756" wp14:editId="429283AE">
                  <wp:simplePos x="0" y="0"/>
                  <wp:positionH relativeFrom="column">
                    <wp:posOffset>455930</wp:posOffset>
                  </wp:positionH>
                  <wp:positionV relativeFrom="paragraph">
                    <wp:posOffset>4460240</wp:posOffset>
                  </wp:positionV>
                  <wp:extent cx="4358640" cy="635"/>
                  <wp:effectExtent l="0" t="0" r="0" b="0"/>
                  <wp:wrapNone/>
                  <wp:docPr id="2089289042" name="Text Box 1"/>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3E1C0A39" w14:textId="00E5DD0F" w:rsidR="00612444" w:rsidRPr="001A3C20" w:rsidRDefault="00612444" w:rsidP="00612444">
                              <w:pPr>
                                <w:pStyle w:val="Caption"/>
                                <w:rPr>
                                  <w:b/>
                                  <w:bCs/>
                                  <w:noProof/>
                                  <w:color w:val="FF0000"/>
                                </w:rPr>
                                <w:pPrChange w:id="24" w:author="Yoel Shkolnisky" w:date="2025-01-09T10:58:00Z" w16du:dateUtc="2025-01-09T08:58:00Z">
                                  <w:pPr>
                                    <w:spacing w:line="276" w:lineRule="auto"/>
                                    <w:jc w:val="center"/>
                                  </w:pPr>
                                </w:pPrChange>
                              </w:pPr>
                              <w:ins w:id="25" w:author="Yoel Shkolnisky" w:date="2025-01-09T10:58:00Z" w16du:dateUtc="2025-01-09T08:58:00Z">
                                <w:r>
                                  <w:t xml:space="preserve">Figure </w:t>
                                </w:r>
                                <w:r>
                                  <w:fldChar w:fldCharType="begin"/>
                                </w:r>
                                <w:r>
                                  <w:instrText xml:space="preserve"> SEQ Figure \* ARABIC </w:instrText>
                                </w:r>
                              </w:ins>
                              <w:r>
                                <w:fldChar w:fldCharType="separate"/>
                              </w:r>
                              <w:ins w:id="26" w:author="Yoel Shkolnisky" w:date="2025-01-09T10:58:00Z" w16du:dateUtc="2025-01-09T08:58:00Z">
                                <w:r>
                                  <w:rPr>
                                    <w:noProof/>
                                  </w:rPr>
                                  <w:t>1</w:t>
                                </w:r>
                                <w:r>
                                  <w:fldChar w:fldCharType="end"/>
                                </w:r>
                                <w:r>
                                  <w:t xml:space="preserve"> Explain what we see in the figure. Also, you need to </w:t>
                                </w:r>
                                <w:r>
                                  <w:rPr>
                                    <w:noProof/>
                                  </w:rPr>
                                  <w:t>refer to this figure in the main text</w:t>
                                </w:r>
                              </w:ins>
                              <w:ins w:id="27" w:author="Yoel Shkolnisky" w:date="2025-01-09T12:10:00Z" w16du:dateUtc="2025-01-09T10:10:00Z">
                                <w:r w:rsidR="00AD7B98">
                                  <w:rPr>
                                    <w:noProof/>
                                  </w:rPr>
                                  <w:t>, or write the text just above it.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E21756" id="_x0000_t202" coordsize="21600,21600" o:spt="202" path="m,l,21600r21600,l21600,xe">
                  <v:stroke joinstyle="miter"/>
                  <v:path gradientshapeok="t" o:connecttype="rect"/>
                </v:shapetype>
                <v:shape id="Text Box 1" o:spid="_x0000_s1026" type="#_x0000_t202" style="position:absolute;left:0;text-align:left;margin-left:35.9pt;margin-top:351.2pt;width:343.2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" stroked="f">
                  <v:textbox style="mso-fit-shape-to-text:t" inset="0,0,0,0">
                    <w:txbxContent>
                      <w:p w14:paraId="3E1C0A39" w14:textId="00E5DD0F" w:rsidR="00612444" w:rsidRPr="001A3C20" w:rsidRDefault="00612444" w:rsidP="00612444">
                        <w:pPr>
                          <w:pStyle w:val="Caption"/>
                          <w:rPr>
                            <w:b/>
                            <w:bCs/>
                            <w:noProof/>
                            <w:color w:val="FF0000"/>
                          </w:rPr>
                          <w:pPrChange w:id="28" w:author="Yoel Shkolnisky" w:date="2025-01-09T10:58:00Z" w16du:dateUtc="2025-01-09T08:58:00Z">
                            <w:pPr>
                              <w:spacing w:line="276" w:lineRule="auto"/>
                              <w:jc w:val="center"/>
                            </w:pPr>
                          </w:pPrChange>
                        </w:pPr>
                        <w:ins w:id="29" w:author="Yoel Shkolnisky" w:date="2025-01-09T10:58:00Z" w16du:dateUtc="2025-01-09T08:58:00Z">
                          <w:r>
                            <w:t xml:space="preserve">Figure </w:t>
                          </w:r>
                          <w:r>
                            <w:fldChar w:fldCharType="begin"/>
                          </w:r>
                          <w:r>
                            <w:instrText xml:space="preserve"> SEQ Figure \* ARABIC </w:instrText>
                          </w:r>
                        </w:ins>
                        <w:r>
                          <w:fldChar w:fldCharType="separate"/>
                        </w:r>
                        <w:ins w:id="30" w:author="Yoel Shkolnisky" w:date="2025-01-09T10:58:00Z" w16du:dateUtc="2025-01-09T08:58:00Z">
                          <w:r>
                            <w:rPr>
                              <w:noProof/>
                            </w:rPr>
                            <w:t>1</w:t>
                          </w:r>
                          <w:r>
                            <w:fldChar w:fldCharType="end"/>
                          </w:r>
                          <w:r>
                            <w:t xml:space="preserve"> Explain what we see in the figure. Also, you need to </w:t>
                          </w:r>
                          <w:r>
                            <w:rPr>
                              <w:noProof/>
                            </w:rPr>
                            <w:t>refer to this figure in the main text</w:t>
                          </w:r>
                        </w:ins>
                        <w:ins w:id="31" w:author="Yoel Shkolnisky" w:date="2025-01-09T12:10:00Z" w16du:dateUtc="2025-01-09T10:10:00Z">
                          <w:r w:rsidR="00AD7B98">
                            <w:rPr>
                              <w:noProof/>
                            </w:rPr>
                            <w:t>, or write the text just above it.</w:t>
                          </w:r>
                        </w:ins>
                      </w:p>
                    </w:txbxContent>
                  </v:textbox>
                </v:shape>
              </w:pict>
            </mc:Fallback>
          </mc:AlternateContent>
        </w:r>
      </w:ins>
      <w:r>
        <w:rPr>
          <w:b/>
          <w:bCs/>
          <w:noProof/>
          <w:color w:val="FF0000"/>
        </w:rPr>
        <mc:AlternateContent>
          <mc:Choice Requires="wpg">
            <w:drawing>
              <wp:anchor distT="0" distB="0" distL="114300" distR="114300" simplePos="0" relativeHeight="251722752" behindDoc="0" locked="0" layoutInCell="1" allowOverlap="1" wp14:anchorId="3DBCBF97" wp14:editId="662EC6A8">
                <wp:simplePos x="0" y="0"/>
                <wp:positionH relativeFrom="margin">
                  <wp:align>center</wp:align>
                </wp:positionH>
                <wp:positionV relativeFrom="paragraph">
                  <wp:posOffset>41441</wp:posOffset>
                </wp:positionV>
                <wp:extent cx="4358640" cy="4362146"/>
                <wp:effectExtent l="0" t="0" r="3810" b="635"/>
                <wp:wrapNone/>
                <wp:docPr id="1678809161" name="Group 21"/>
                <wp:cNvGraphicFramePr/>
                <a:graphic xmlns:a="http://schemas.openxmlformats.org/drawingml/2006/main">
                  <a:graphicData uri="http://schemas.microsoft.com/office/word/2010/wordprocessingGroup">
                    <wpg:wgp>
                      <wpg:cNvGrpSpPr/>
                      <wpg:grpSpPr>
                        <a:xfrm>
                          <a:off x="0" y="0"/>
                          <a:ext cx="4358640" cy="4362146"/>
                          <a:chOff x="0" y="0"/>
                          <a:chExt cx="4358640" cy="4362146"/>
                        </a:xfrm>
                      </wpg:grpSpPr>
                      <pic:pic xmlns:pic="http://schemas.openxmlformats.org/drawingml/2006/picture">
                        <pic:nvPicPr>
                          <pic:cNvPr id="654719058" name="Picture 13"/>
                          <pic:cNvPicPr>
                            <a:picLocks noChangeAspect="1"/>
                          </pic:cNvPicPr>
                        </pic:nvPicPr>
                        <pic:blipFill rotWithShape="1">
                          <a:blip r:embed="rId12" cstate="print">
                            <a:extLst>
                              <a:ext uri="{28A0092B-C50C-407E-A947-70E740481C1C}">
                                <a14:useLocalDpi xmlns:a14="http://schemas.microsoft.com/office/drawing/2010/main" val="0"/>
                              </a:ext>
                            </a:extLst>
                          </a:blip>
                          <a:srcRect r="5966"/>
                          <a:stretch/>
                        </pic:blipFill>
                        <pic:spPr bwMode="auto">
                          <a:xfrm>
                            <a:off x="0" y="0"/>
                            <a:ext cx="2159000" cy="2159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1377428" name="Picture 1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7951" y="2202511"/>
                            <a:ext cx="2159635" cy="2159635"/>
                          </a:xfrm>
                          <a:prstGeom prst="rect">
                            <a:avLst/>
                          </a:prstGeom>
                        </pic:spPr>
                      </pic:pic>
                      <pic:pic xmlns:pic="http://schemas.openxmlformats.org/drawingml/2006/picture">
                        <pic:nvPicPr>
                          <pic:cNvPr id="487347913" name="Picture 2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194560" y="2194560"/>
                            <a:ext cx="2164080" cy="2159635"/>
                          </a:xfrm>
                          <a:prstGeom prst="rect">
                            <a:avLst/>
                          </a:prstGeom>
                        </pic:spPr>
                      </pic:pic>
                      <pic:pic xmlns:pic="http://schemas.openxmlformats.org/drawingml/2006/picture">
                        <pic:nvPicPr>
                          <pic:cNvPr id="188824612" name="Picture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194560" y="0"/>
                            <a:ext cx="2162175" cy="2159635"/>
                          </a:xfrm>
                          <a:prstGeom prst="rect">
                            <a:avLst/>
                          </a:prstGeom>
                        </pic:spPr>
                      </pic:pic>
                    </wpg:wgp>
                  </a:graphicData>
                </a:graphic>
              </wp:anchor>
            </w:drawing>
          </mc:Choice>
          <mc:Fallback>
            <w:pict>
              <v:group w14:anchorId="28C91438" id="Group 21" o:spid="_x0000_s1026" style="position:absolute;margin-left:0;margin-top:3.25pt;width:343.2pt;height:343.5pt;z-index:251722752;mso-position-horizontal:center;mso-position-horizontal-relative:margin" coordsize="43586,43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21590;height:2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">
                  <v:imagedata r:id="rId16" o:title="" cropright="3910f"/>
                </v:shape>
                <v:shape id="Picture 15" o:spid="_x0000_s1028" type="#_x0000_t75" style="position:absolute;left:79;top:22025;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">
                  <v:imagedata r:id="rId17" o:title=""/>
                </v:shape>
                <v:shape id="Picture 20" o:spid="_x0000_s1029" type="#_x0000_t75" style="position:absolute;left:21945;top:21945;width:21641;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">
                  <v:imagedata r:id="rId18" o:title=""/>
                </v:shape>
                <v:shape id="Picture 14" o:spid="_x0000_s1030" type="#_x0000_t75" style="position:absolute;left:21945;width:21622;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">
                  <v:imagedata r:id="rId19" o:title=""/>
                </v:shape>
                <w10:wrap anchorx="margin"/>
              </v:group>
            </w:pict>
          </mc:Fallback>
        </mc:AlternateContent>
      </w:r>
      <w:r w:rsidR="00745066">
        <w:rPr>
          <w:b/>
          <w:bCs/>
          <w:color w:val="FF0000"/>
        </w:rPr>
        <w:t xml:space="preserve">  </w:t>
      </w:r>
      <w:r w:rsidR="00EC1D98">
        <w:rPr>
          <w:b/>
          <w:bCs/>
          <w:color w:val="FF0000"/>
        </w:rPr>
        <w:t xml:space="preserve"> </w:t>
      </w:r>
    </w:p>
    <w:p w14:paraId="34DC0AA2" w14:textId="4BEB8F3E" w:rsidR="00CE159F" w:rsidRDefault="00CE159F">
      <w:pPr>
        <w:spacing w:after="160" w:line="360" w:lineRule="auto"/>
        <w:rPr>
          <w:b/>
          <w:bCs/>
        </w:rPr>
      </w:pPr>
      <w:r>
        <w:rPr>
          <w:b/>
          <w:bCs/>
        </w:rPr>
        <w:br w:type="page"/>
      </w:r>
    </w:p>
    <w:p w14:paraId="618FD820" w14:textId="25186B60" w:rsidR="00337A5C" w:rsidRDefault="00E0037F" w:rsidP="00E8633C">
      <w:pPr>
        <w:spacing w:line="276" w:lineRule="auto"/>
        <w:rPr>
          <w:b/>
          <w:bCs/>
        </w:rPr>
      </w:pPr>
      <w:r>
        <w:rPr>
          <w:b/>
          <w:bCs/>
        </w:rPr>
        <w:lastRenderedPageBreak/>
        <w:t>3.</w:t>
      </w:r>
      <w:r w:rsidR="00797918">
        <w:rPr>
          <w:b/>
          <w:bCs/>
        </w:rPr>
        <w:t>2</w:t>
      </w:r>
      <w:r w:rsidR="00C7129B">
        <w:rPr>
          <w:b/>
          <w:bCs/>
        </w:rPr>
        <w:t xml:space="preserve">. </w:t>
      </w:r>
      <w:r w:rsidR="008C680B" w:rsidRPr="008C680B">
        <w:rPr>
          <w:b/>
          <w:bCs/>
        </w:rPr>
        <w:t xml:space="preserve">Overview of the </w:t>
      </w:r>
      <w:r w:rsidR="00797918">
        <w:rPr>
          <w:b/>
          <w:bCs/>
        </w:rPr>
        <w:t>EMalign</w:t>
      </w:r>
      <w:r w:rsidR="008C680B" w:rsidRPr="008C680B">
        <w:rPr>
          <w:b/>
          <w:bCs/>
        </w:rPr>
        <w:t xml:space="preserve"> Algorithm</w:t>
      </w:r>
    </w:p>
    <w:p w14:paraId="76AA08AF" w14:textId="77777777" w:rsidR="00785166" w:rsidRDefault="00785166" w:rsidP="00E8633C">
      <w:pPr>
        <w:spacing w:line="276" w:lineRule="auto"/>
        <w:rPr>
          <w:b/>
          <w:bCs/>
        </w:rPr>
      </w:pPr>
    </w:p>
    <w:p w14:paraId="5D895C6C" w14:textId="194FDC2B" w:rsidR="00BE02F8" w:rsidRPr="00BE02F8" w:rsidRDefault="00BE02F8" w:rsidP="00612444">
      <w:pPr>
        <w:spacing w:line="276" w:lineRule="auto"/>
        <w:jc w:val="both"/>
        <w:pPrChange w:id="32" w:author="Yoel Shkolnisky" w:date="2025-01-09T10:58:00Z" w16du:dateUtc="2025-01-09T08:58:00Z">
          <w:pPr>
            <w:spacing w:line="276" w:lineRule="auto"/>
          </w:pPr>
        </w:pPrChange>
      </w:pPr>
      <w:r w:rsidRPr="00BE02F8">
        <w:t xml:space="preserve">The </w:t>
      </w:r>
      <w:r w:rsidRPr="00BE02F8">
        <w:rPr>
          <w:b/>
          <w:bCs/>
        </w:rPr>
        <w:t>EMalign algorithm</w:t>
      </w:r>
      <w:r w:rsidRPr="00BE02F8">
        <w:t xml:space="preserve"> aligns two three-dimensional density maps, denoted as φ₁ and φ₂, which are related by a rotation matrix</w:t>
      </w:r>
      <w:ins w:id="33" w:author="Yoel Shkolnisky" w:date="2025-01-09T10:59:00Z" w16du:dateUtc="2025-01-09T08:59:00Z">
        <w:r w:rsidR="00612444">
          <w:t xml:space="preserve"> and a three-dimensional translation</w:t>
        </w:r>
      </w:ins>
      <w:r w:rsidRPr="00BE02F8">
        <w:t>. The process involves the following steps:</w:t>
      </w:r>
    </w:p>
    <w:p w14:paraId="79AB8960" w14:textId="77777777" w:rsidR="00BE02F8" w:rsidRPr="00BE02F8" w:rsidRDefault="00BE02F8" w:rsidP="00612444">
      <w:pPr>
        <w:numPr>
          <w:ilvl w:val="0"/>
          <w:numId w:val="1"/>
        </w:numPr>
        <w:spacing w:line="276" w:lineRule="auto"/>
        <w:jc w:val="both"/>
        <w:pPrChange w:id="34" w:author="Yoel Shkolnisky" w:date="2025-01-09T10:58:00Z" w16du:dateUtc="2025-01-09T08:58:00Z">
          <w:pPr>
            <w:numPr>
              <w:numId w:val="1"/>
            </w:numPr>
            <w:tabs>
              <w:tab w:val="num" w:pos="720"/>
            </w:tabs>
            <w:spacing w:line="276" w:lineRule="auto"/>
            <w:ind w:left="720" w:hanging="360"/>
          </w:pPr>
        </w:pPrChange>
      </w:pPr>
      <w:r w:rsidRPr="00BE02F8">
        <w:rPr>
          <w:b/>
          <w:bCs/>
        </w:rPr>
        <w:t>Projection Generation</w:t>
      </w:r>
      <w:r w:rsidRPr="00BE02F8">
        <w:t>: Multiple projection images (P₁, P₂, ..., P</w:t>
      </w:r>
      <w:r w:rsidRPr="00BE02F8">
        <w:rPr>
          <w:rFonts w:ascii="Cambria Math" w:hAnsi="Cambria Math" w:cs="Cambria Math"/>
        </w:rPr>
        <w:t>ₙ</w:t>
      </w:r>
      <w:r w:rsidRPr="00BE02F8">
        <w:t xml:space="preserve">) are generated from </w:t>
      </w:r>
      <w:r w:rsidRPr="00BE02F8">
        <w:rPr>
          <w:rFonts w:ascii="Aptos" w:hAnsi="Aptos" w:cs="Aptos"/>
        </w:rPr>
        <w:t>φ₂</w:t>
      </w:r>
      <w:r w:rsidRPr="00BE02F8">
        <w:t xml:space="preserve"> at different orientations (R</w:t>
      </w:r>
      <w:r w:rsidRPr="00BE02F8">
        <w:rPr>
          <w:rFonts w:ascii="Aptos" w:hAnsi="Aptos" w:cs="Aptos"/>
        </w:rPr>
        <w:t>₁</w:t>
      </w:r>
      <w:r w:rsidRPr="00BE02F8">
        <w:t>, R</w:t>
      </w:r>
      <w:r w:rsidRPr="00BE02F8">
        <w:rPr>
          <w:rFonts w:ascii="Aptos" w:hAnsi="Aptos" w:cs="Aptos"/>
        </w:rPr>
        <w:t>₂</w:t>
      </w:r>
      <w:r w:rsidRPr="00BE02F8">
        <w:t>, ..., R</w:t>
      </w:r>
      <w:r w:rsidRPr="00BE02F8">
        <w:rPr>
          <w:rFonts w:ascii="Cambria Math" w:hAnsi="Cambria Math" w:cs="Cambria Math"/>
        </w:rPr>
        <w:t>ₙ</w:t>
      </w:r>
      <w:r w:rsidRPr="00BE02F8">
        <w:t>).</w:t>
      </w:r>
    </w:p>
    <w:p w14:paraId="44C22887" w14:textId="77777777" w:rsidR="00BE02F8" w:rsidRPr="00BE02F8" w:rsidRDefault="00BE02F8" w:rsidP="00612444">
      <w:pPr>
        <w:numPr>
          <w:ilvl w:val="0"/>
          <w:numId w:val="1"/>
        </w:numPr>
        <w:spacing w:line="276" w:lineRule="auto"/>
        <w:jc w:val="both"/>
        <w:pPrChange w:id="35" w:author="Yoel Shkolnisky" w:date="2025-01-09T10:58:00Z" w16du:dateUtc="2025-01-09T08:58:00Z">
          <w:pPr>
            <w:numPr>
              <w:numId w:val="1"/>
            </w:numPr>
            <w:tabs>
              <w:tab w:val="num" w:pos="720"/>
            </w:tabs>
            <w:spacing w:line="276" w:lineRule="auto"/>
            <w:ind w:left="720" w:hanging="360"/>
          </w:pPr>
        </w:pPrChange>
      </w:pPr>
      <w:r w:rsidRPr="00BE02F8">
        <w:rPr>
          <w:b/>
          <w:bCs/>
        </w:rPr>
        <w:t>Alignment</w:t>
      </w:r>
      <w:r w:rsidRPr="00BE02F8">
        <w:t xml:space="preserve">: </w:t>
      </w:r>
      <w:commentRangeStart w:id="36"/>
      <w:r w:rsidRPr="00BE02F8">
        <w:t>Each projection image P is aligned with φ₁ to estimate the rotation matrix R that best aligns P with a corresponding projection of φ₁.</w:t>
      </w:r>
      <w:commentRangeEnd w:id="36"/>
      <w:r w:rsidR="00612444">
        <w:rPr>
          <w:rStyle w:val="CommentReference"/>
        </w:rPr>
        <w:commentReference w:id="36"/>
      </w:r>
    </w:p>
    <w:p w14:paraId="24CEEEED" w14:textId="77777777" w:rsidR="005D1805" w:rsidRDefault="00BE02F8" w:rsidP="00612444">
      <w:pPr>
        <w:numPr>
          <w:ilvl w:val="0"/>
          <w:numId w:val="1"/>
        </w:numPr>
        <w:spacing w:line="276" w:lineRule="auto"/>
        <w:jc w:val="both"/>
        <w:pPrChange w:id="37" w:author="Yoel Shkolnisky" w:date="2025-01-09T10:58:00Z" w16du:dateUtc="2025-01-09T08:58:00Z">
          <w:pPr>
            <w:numPr>
              <w:numId w:val="1"/>
            </w:numPr>
            <w:tabs>
              <w:tab w:val="num" w:pos="720"/>
            </w:tabs>
            <w:spacing w:line="276" w:lineRule="auto"/>
            <w:ind w:left="720" w:hanging="360"/>
          </w:pPr>
        </w:pPrChange>
      </w:pPr>
      <w:r w:rsidRPr="00BE02F8">
        <w:rPr>
          <w:b/>
          <w:bCs/>
        </w:rPr>
        <w:t>Optimization</w:t>
      </w:r>
      <w:r w:rsidRPr="00BE02F8">
        <w:t>: An optimization problem is solved to estimate the transformation matrix O that aligns φ₂ with φ₁.</w:t>
      </w:r>
      <w:r w:rsidR="004D4129">
        <w:t xml:space="preserve"> </w:t>
      </w:r>
      <w:r w:rsidRPr="00BE02F8">
        <w:t>The key equation used is</w:t>
      </w:r>
      <w:del w:id="38" w:author="Yoel Shkolnisky" w:date="2025-01-09T10:59:00Z" w16du:dateUtc="2025-01-09T08:59:00Z">
        <w:r w:rsidRPr="00BE02F8" w:rsidDel="00612444">
          <w:delText>:</w:delText>
        </w:r>
      </w:del>
    </w:p>
    <w:p w14:paraId="24D34C04" w14:textId="40EF61B3" w:rsidR="005D1805" w:rsidRDefault="00BE02F8" w:rsidP="00612444">
      <w:pPr>
        <w:spacing w:line="276" w:lineRule="auto"/>
        <w:jc w:val="both"/>
        <w:pPrChange w:id="39" w:author="Yoel Shkolnisky" w:date="2025-01-09T10:58:00Z" w16du:dateUtc="2025-01-09T08:58:00Z">
          <w:pPr>
            <w:spacing w:line="276" w:lineRule="auto"/>
            <w:jc w:val="center"/>
          </w:pPr>
        </w:pPrChange>
      </w:pPr>
      <m:oMathPara>
        <m:oMath>
          <m:r>
            <w:rPr>
              <w:rFonts w:ascii="Cambria Math" w:hAnsi="Cambria Math"/>
            </w:rPr>
            <m:t xml:space="preserve">O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R</m:t>
                  </m:r>
                </m:lim>
              </m:limLow>
            </m:fName>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-R∥</m:t>
                      </m:r>
                    </m:e>
                    <m:sub>
                      <m:r>
                        <w:rPr>
                          <w:rFonts w:ascii="Cambria Math" w:hAnsi="Cambria Math"/>
                        </w:rPr>
                        <m:t>F</m:t>
                      </m:r>
                    </m:sub>
                    <m:sup>
                      <m:r>
                        <w:rPr>
                          <w:rFonts w:ascii="Cambria Math" w:hAnsi="Cambria Math"/>
                        </w:rPr>
                        <m:t>2</m:t>
                      </m:r>
                    </m:sup>
                  </m:sSubSup>
                </m:e>
              </m:nary>
            </m:e>
          </m:func>
          <m:r>
            <w:ins w:id="40" w:author="Yoel Shkolnisky" w:date="2025-01-09T10:59:00Z" w16du:dateUtc="2025-01-09T08:59:00Z">
              <w:rPr>
                <w:rFonts w:ascii="Cambria Math" w:hAnsi="Cambria Math"/>
              </w:rPr>
              <m:t>,</m:t>
            </w:ins>
          </m:r>
        </m:oMath>
      </m:oMathPara>
    </w:p>
    <w:p w14:paraId="57D3EF19" w14:textId="342C5C07" w:rsidR="00BE02F8" w:rsidRPr="00BE02F8" w:rsidRDefault="00BE02F8" w:rsidP="00612444">
      <w:pPr>
        <w:spacing w:line="276" w:lineRule="auto"/>
        <w:ind w:left="720"/>
        <w:jc w:val="both"/>
        <w:pPrChange w:id="41" w:author="Yoel Shkolnisky" w:date="2025-01-09T10:58:00Z" w16du:dateUtc="2025-01-09T08:58:00Z">
          <w:pPr>
            <w:spacing w:line="276" w:lineRule="auto"/>
            <w:ind w:left="720"/>
          </w:pPr>
        </w:pPrChange>
      </w:pPr>
      <w:r w:rsidRPr="00BE02F8">
        <w:t xml:space="preserve">where </w:t>
      </w:r>
      <m:oMath>
        <m:r>
          <w:rPr>
            <w:rFonts w:ascii="Cambria Math" w:hAnsi="Cambria Math"/>
          </w:rPr>
          <m:t xml:space="preserve">∥ ⋅ </m:t>
        </m:r>
        <m:sSub>
          <m:sSubPr>
            <m:ctrlPr>
              <w:rPr>
                <w:rFonts w:ascii="Cambria Math" w:hAnsi="Cambria Math"/>
                <w:i/>
              </w:rPr>
            </m:ctrlPr>
          </m:sSubPr>
          <m:e>
            <m:r>
              <w:rPr>
                <w:rFonts w:ascii="Cambria Math" w:hAnsi="Cambria Math"/>
              </w:rPr>
              <m:t>∥</m:t>
            </m:r>
          </m:e>
          <m:sub>
            <m:r>
              <w:rPr>
                <w:rFonts w:ascii="Cambria Math" w:hAnsi="Cambria Math"/>
              </w:rPr>
              <m:t>F</m:t>
            </m:r>
          </m:sub>
        </m:sSub>
        <m:r>
          <w:rPr>
            <w:rFonts w:ascii="Cambria Math" w:hAnsi="Cambria Math"/>
          </w:rPr>
          <m:t xml:space="preserve"> </m:t>
        </m:r>
      </m:oMath>
      <w:r w:rsidRPr="00BE02F8">
        <w:t>is the Frobenius matrix norm.</w:t>
      </w:r>
      <w:r w:rsidR="004478C6">
        <w:t xml:space="preserve"> </w:t>
      </w:r>
      <w:r w:rsidRPr="00BE02F8">
        <w:t>This optimization ensures that the sum of the squared differences between the estimated transformations and the actual rotations is minimized.</w:t>
      </w:r>
    </w:p>
    <w:p w14:paraId="78886F71" w14:textId="77777777" w:rsidR="00BE02F8" w:rsidRPr="00BE02F8" w:rsidRDefault="00BE02F8" w:rsidP="00612444">
      <w:pPr>
        <w:numPr>
          <w:ilvl w:val="0"/>
          <w:numId w:val="2"/>
        </w:numPr>
        <w:spacing w:line="276" w:lineRule="auto"/>
        <w:jc w:val="both"/>
        <w:pPrChange w:id="42" w:author="Yoel Shkolnisky" w:date="2025-01-09T10:58:00Z" w16du:dateUtc="2025-01-09T08:58:00Z">
          <w:pPr>
            <w:numPr>
              <w:numId w:val="2"/>
            </w:numPr>
            <w:tabs>
              <w:tab w:val="num" w:pos="720"/>
            </w:tabs>
            <w:spacing w:line="276" w:lineRule="auto"/>
            <w:ind w:left="720" w:hanging="360"/>
          </w:pPr>
        </w:pPrChange>
      </w:pPr>
      <w:r w:rsidRPr="00BE02F8">
        <w:rPr>
          <w:b/>
          <w:bCs/>
        </w:rPr>
        <w:t>Handling Transformations</w:t>
      </w:r>
      <w:r w:rsidRPr="00BE02F8">
        <w:t>: The algorithm automatically handles rotations, reflections (handedness), and translations between the maps, making it fully automatic and robust.</w:t>
      </w:r>
    </w:p>
    <w:p w14:paraId="72AC741C" w14:textId="393A5744" w:rsidR="00337A5C" w:rsidRDefault="00BE02F8" w:rsidP="00612444">
      <w:pPr>
        <w:numPr>
          <w:ilvl w:val="0"/>
          <w:numId w:val="2"/>
        </w:numPr>
        <w:spacing w:line="276" w:lineRule="auto"/>
        <w:jc w:val="both"/>
        <w:pPrChange w:id="43" w:author="Yoel Shkolnisky" w:date="2025-01-09T10:58:00Z" w16du:dateUtc="2025-01-09T08:58:00Z">
          <w:pPr>
            <w:numPr>
              <w:numId w:val="2"/>
            </w:numPr>
            <w:tabs>
              <w:tab w:val="num" w:pos="720"/>
            </w:tabs>
            <w:spacing w:line="276" w:lineRule="auto"/>
            <w:ind w:left="720" w:hanging="360"/>
          </w:pPr>
        </w:pPrChange>
      </w:pPr>
      <w:r w:rsidRPr="00BE02F8">
        <w:rPr>
          <w:b/>
          <w:bCs/>
        </w:rPr>
        <w:t>Final Alignment</w:t>
      </w:r>
      <w:r w:rsidRPr="00BE02F8">
        <w:t xml:space="preserve">: The optimal transformation matrix </w:t>
      </w:r>
      <m:oMath>
        <m:r>
          <w:rPr>
            <w:rFonts w:ascii="Cambria Math" w:hAnsi="Cambria Math"/>
          </w:rPr>
          <m:t>O</m:t>
        </m:r>
      </m:oMath>
      <w:r w:rsidRPr="00BE02F8">
        <w:t xml:space="preserve"> is applied to φ₂, aligning it </w:t>
      </w:r>
      <w:del w:id="44" w:author="Yoel Shkolnisky" w:date="2025-01-09T11:01:00Z" w16du:dateUtc="2025-01-09T09:01:00Z">
        <w:r w:rsidRPr="00BE02F8" w:rsidDel="00612444">
          <w:delText xml:space="preserve">precisely </w:delText>
        </w:r>
      </w:del>
      <w:r w:rsidRPr="00BE02F8">
        <w:t>with φ₁ for accurate comparisons and analyses.</w:t>
      </w:r>
    </w:p>
    <w:p w14:paraId="109FF61C" w14:textId="471B2EC6" w:rsidR="00BE02F8" w:rsidRPr="00BE02F8" w:rsidRDefault="00BE02F8" w:rsidP="00612444">
      <w:pPr>
        <w:spacing w:line="276" w:lineRule="auto"/>
        <w:jc w:val="both"/>
        <w:pPrChange w:id="45" w:author="Yoel Shkolnisky" w:date="2025-01-09T10:58:00Z" w16du:dateUtc="2025-01-09T08:58:00Z">
          <w:pPr>
            <w:spacing w:line="276" w:lineRule="auto"/>
          </w:pPr>
        </w:pPrChange>
      </w:pPr>
      <w:del w:id="46" w:author="Yoel Shkolnisky" w:date="2025-01-09T11:02:00Z" w16du:dateUtc="2025-01-09T09:02:00Z">
        <w:r w:rsidRPr="00BE02F8" w:rsidDel="00612444">
          <w:delText>This method</w:delText>
        </w:r>
      </w:del>
      <w:ins w:id="47" w:author="Yoel Shkolnisky" w:date="2025-01-09T11:02:00Z" w16du:dateUtc="2025-01-09T09:02:00Z">
        <w:r w:rsidR="00612444">
          <w:t>The core idea of EMalign is to</w:t>
        </w:r>
      </w:ins>
      <w:r w:rsidRPr="00BE02F8">
        <w:t xml:space="preserve"> leverage</w:t>
      </w:r>
      <w:del w:id="48" w:author="Yoel Shkolnisky" w:date="2025-01-09T11:02:00Z" w16du:dateUtc="2025-01-09T09:02:00Z">
        <w:r w:rsidRPr="00BE02F8" w:rsidDel="00612444">
          <w:delText>s</w:delText>
        </w:r>
      </w:del>
      <w:r w:rsidRPr="00BE02F8">
        <w:t xml:space="preserve"> </w:t>
      </w:r>
      <w:del w:id="49" w:author="Yoel Shkolnisky" w:date="2025-01-09T11:02:00Z" w16du:dateUtc="2025-01-09T09:02:00Z">
        <w:r w:rsidRPr="00BE02F8" w:rsidDel="00612444">
          <w:delText xml:space="preserve">the </w:delText>
        </w:r>
      </w:del>
      <w:r w:rsidRPr="00BE02F8">
        <w:t>common lines between projection images to achieve high-precision alignment of density maps</w:t>
      </w:r>
      <w:r w:rsidR="00785166">
        <w:t>.</w:t>
      </w:r>
    </w:p>
    <w:p w14:paraId="2FAD6FDA" w14:textId="77777777" w:rsidR="00785166" w:rsidRDefault="00785166" w:rsidP="00785166">
      <w:pPr>
        <w:spacing w:after="160" w:line="276" w:lineRule="auto"/>
        <w:rPr>
          <w:b/>
          <w:bCs/>
        </w:rPr>
      </w:pPr>
    </w:p>
    <w:p w14:paraId="0172050D" w14:textId="2BA8DA0F" w:rsidR="00791237" w:rsidRPr="00785166" w:rsidRDefault="00E0037F" w:rsidP="00785166">
      <w:pPr>
        <w:spacing w:after="160" w:line="276" w:lineRule="auto"/>
        <w:rPr>
          <w:b/>
          <w:bCs/>
        </w:rPr>
      </w:pPr>
      <w:r>
        <w:rPr>
          <w:b/>
          <w:bCs/>
        </w:rPr>
        <w:t>3.</w:t>
      </w:r>
      <w:r w:rsidR="00C7129B">
        <w:rPr>
          <w:b/>
          <w:bCs/>
        </w:rPr>
        <w:t xml:space="preserve">3. </w:t>
      </w:r>
      <w:r w:rsidR="008C680B">
        <w:rPr>
          <w:b/>
          <w:bCs/>
        </w:rPr>
        <w:t>Im</w:t>
      </w:r>
      <w:r w:rsidR="00A83A02" w:rsidRPr="00A83A02">
        <w:rPr>
          <w:b/>
          <w:bCs/>
        </w:rPr>
        <w:t>plementation</w:t>
      </w:r>
    </w:p>
    <w:p w14:paraId="13BD3D4F" w14:textId="7B553FE3" w:rsidR="00F25120" w:rsidRPr="00442810" w:rsidRDefault="00E0037F" w:rsidP="00E8633C">
      <w:pPr>
        <w:spacing w:line="276" w:lineRule="auto"/>
        <w:rPr>
          <w:b/>
          <w:bCs/>
        </w:rPr>
      </w:pPr>
      <w:r>
        <w:t>3.</w:t>
      </w:r>
      <w:r w:rsidR="00AA3D29" w:rsidRPr="00AA3D29">
        <w:t xml:space="preserve">3.1. </w:t>
      </w:r>
      <w:r w:rsidR="00654322">
        <w:rPr>
          <w:u w:val="single"/>
        </w:rPr>
        <w:t>I</w:t>
      </w:r>
      <w:r w:rsidR="00F25120" w:rsidRPr="00F25120">
        <w:rPr>
          <w:u w:val="single"/>
        </w:rPr>
        <w:t>ntegration with ChimeraX:</w:t>
      </w:r>
    </w:p>
    <w:p w14:paraId="308C0B61" w14:textId="063C7435" w:rsidR="00F25120" w:rsidRPr="00F25120" w:rsidRDefault="00F25120" w:rsidP="00E8633C">
      <w:pPr>
        <w:spacing w:after="160" w:line="276" w:lineRule="auto"/>
      </w:pPr>
      <w:r w:rsidRPr="00F25120">
        <w:t>The integration of EMalign into ChimeraX involved several key steps:</w:t>
      </w:r>
    </w:p>
    <w:p w14:paraId="38D47874" w14:textId="5993F96A" w:rsidR="00F25120" w:rsidRPr="00F25120" w:rsidRDefault="00374B46" w:rsidP="00607950">
      <w:pPr>
        <w:numPr>
          <w:ilvl w:val="0"/>
          <w:numId w:val="7"/>
        </w:numPr>
        <w:spacing w:after="160" w:line="276" w:lineRule="auto"/>
        <w:jc w:val="both"/>
        <w:pPrChange w:id="50" w:author="Yoel Shkolnisky" w:date="2025-01-09T11:02:00Z" w16du:dateUtc="2025-01-09T09:02:00Z">
          <w:pPr>
            <w:numPr>
              <w:numId w:val="7"/>
            </w:numPr>
            <w:tabs>
              <w:tab w:val="num" w:pos="720"/>
            </w:tabs>
            <w:spacing w:after="160" w:line="276" w:lineRule="auto"/>
            <w:ind w:left="720" w:hanging="360"/>
          </w:pPr>
        </w:pPrChange>
      </w:pPr>
      <w:r w:rsidRPr="00F25120">
        <w:rPr>
          <w:b/>
          <w:bCs/>
        </w:rPr>
        <w:t>Familiarization with ChimeraX</w:t>
      </w:r>
      <w:r w:rsidRPr="00F25120">
        <w:t>:</w:t>
      </w:r>
      <w:r>
        <w:t xml:space="preserve"> </w:t>
      </w:r>
      <w:r w:rsidR="00F25120" w:rsidRPr="00F25120">
        <w:t>The process started by becoming highly familiar with ChimeraX's functionalities</w:t>
      </w:r>
      <w:r w:rsidR="00785166">
        <w:t>,</w:t>
      </w:r>
      <w:r w:rsidR="00F25120" w:rsidRPr="00F25120">
        <w:t xml:space="preserve"> understanding the data representation of maps and the purpose of each tool in the 'Volume' menu to ensure that the EMalign tool would fit within this context.</w:t>
      </w:r>
    </w:p>
    <w:p w14:paraId="1C7181BF" w14:textId="101DFF51" w:rsidR="00791237" w:rsidRDefault="00F25120" w:rsidP="00607950">
      <w:pPr>
        <w:numPr>
          <w:ilvl w:val="0"/>
          <w:numId w:val="7"/>
        </w:numPr>
        <w:spacing w:after="160" w:line="276" w:lineRule="auto"/>
        <w:jc w:val="both"/>
        <w:pPrChange w:id="51" w:author="Yoel Shkolnisky" w:date="2025-01-09T11:02:00Z" w16du:dateUtc="2025-01-09T09:02:00Z">
          <w:pPr>
            <w:numPr>
              <w:numId w:val="7"/>
            </w:numPr>
            <w:tabs>
              <w:tab w:val="num" w:pos="720"/>
            </w:tabs>
            <w:spacing w:after="160" w:line="276" w:lineRule="auto"/>
            <w:ind w:left="720" w:hanging="360"/>
          </w:pPr>
        </w:pPrChange>
      </w:pPr>
      <w:r w:rsidRPr="00F25120">
        <w:rPr>
          <w:b/>
          <w:bCs/>
        </w:rPr>
        <w:t xml:space="preserve">Review of </w:t>
      </w:r>
      <w:del w:id="52" w:author="Yoel Shkolnisky" w:date="2025-01-09T11:04:00Z" w16du:dateUtc="2025-01-09T09:04:00Z">
        <w:r w:rsidRPr="00F25120" w:rsidDel="005A776D">
          <w:rPr>
            <w:b/>
            <w:bCs/>
          </w:rPr>
          <w:delText xml:space="preserve">Source </w:delText>
        </w:r>
      </w:del>
      <w:ins w:id="53" w:author="Yoel Shkolnisky" w:date="2025-01-09T11:04:00Z" w16du:dateUtc="2025-01-09T09:04:00Z">
        <w:r w:rsidR="005A776D">
          <w:rPr>
            <w:b/>
            <w:bCs/>
          </w:rPr>
          <w:t>s</w:t>
        </w:r>
        <w:r w:rsidR="005A776D" w:rsidRPr="00F25120">
          <w:rPr>
            <w:b/>
            <w:bCs/>
          </w:rPr>
          <w:t xml:space="preserve">ource </w:t>
        </w:r>
      </w:ins>
      <w:del w:id="54" w:author="Yoel Shkolnisky" w:date="2025-01-09T11:04:00Z" w16du:dateUtc="2025-01-09T09:04:00Z">
        <w:r w:rsidRPr="00F25120" w:rsidDel="005A776D">
          <w:rPr>
            <w:b/>
            <w:bCs/>
          </w:rPr>
          <w:delText>Code</w:delText>
        </w:r>
      </w:del>
      <w:ins w:id="55" w:author="Yoel Shkolnisky" w:date="2025-01-09T11:04:00Z" w16du:dateUtc="2025-01-09T09:04:00Z">
        <w:r w:rsidR="005A776D">
          <w:rPr>
            <w:b/>
            <w:bCs/>
          </w:rPr>
          <w:t>c</w:t>
        </w:r>
        <w:r w:rsidR="005A776D" w:rsidRPr="00F25120">
          <w:rPr>
            <w:b/>
            <w:bCs/>
          </w:rPr>
          <w:t>ode</w:t>
        </w:r>
      </w:ins>
      <w:r w:rsidRPr="00F25120">
        <w:t>:</w:t>
      </w:r>
      <w:r w:rsidR="007F0D40">
        <w:t xml:space="preserve"> </w:t>
      </w:r>
      <w:r w:rsidR="00785166">
        <w:t>A</w:t>
      </w:r>
      <w:r w:rsidRPr="00F25120">
        <w:t xml:space="preserve"> comprehensive review of </w:t>
      </w:r>
      <w:commentRangeStart w:id="56"/>
      <w:r w:rsidR="00785166">
        <w:t xml:space="preserve">the </w:t>
      </w:r>
      <w:r w:rsidRPr="00F25120">
        <w:t>source code</w:t>
      </w:r>
      <w:commentRangeEnd w:id="56"/>
      <w:r w:rsidR="00151F4C">
        <w:rPr>
          <w:rStyle w:val="CommentReference"/>
        </w:rPr>
        <w:commentReference w:id="56"/>
      </w:r>
      <w:r w:rsidRPr="00F25120">
        <w:t xml:space="preserve"> was conducted. This thorough examination helped in grasping the programming</w:t>
      </w:r>
      <w:r w:rsidR="00785166">
        <w:t xml:space="preserve"> </w:t>
      </w:r>
      <w:r w:rsidRPr="00F25120">
        <w:t xml:space="preserve">methodologies used within </w:t>
      </w:r>
      <w:r w:rsidR="00785166">
        <w:t>ChimeraX</w:t>
      </w:r>
      <w:r w:rsidRPr="00F25120">
        <w:t>.</w:t>
      </w:r>
      <w:r w:rsidR="00E0037F">
        <w:t xml:space="preserve"> </w:t>
      </w:r>
      <w:r w:rsidR="00785166">
        <w:t xml:space="preserve">It </w:t>
      </w:r>
      <w:r w:rsidRPr="00F25120">
        <w:t xml:space="preserve">was crucial for effectively integrating the EMalign tool, ensuring compatibility and seamless operation within ChimeraX. Additionally, by becoming familiar with the full functionalities of ChimeraX, the review ensured that existing functions and commands could be utilized, </w:t>
      </w:r>
      <w:r w:rsidR="00785166">
        <w:t>avoiding</w:t>
      </w:r>
      <w:r w:rsidRPr="00F25120">
        <w:t xml:space="preserve"> unnecessary work.</w:t>
      </w:r>
      <w:r w:rsidR="00791237">
        <w:br w:type="page"/>
      </w:r>
    </w:p>
    <w:p w14:paraId="34C8B54D" w14:textId="0E8D6912" w:rsidR="00442810" w:rsidRDefault="00E0037F" w:rsidP="00E8633C">
      <w:pPr>
        <w:spacing w:after="160" w:line="276" w:lineRule="auto"/>
        <w:rPr>
          <w:i/>
          <w:iCs/>
        </w:rPr>
      </w:pPr>
      <w:r>
        <w:lastRenderedPageBreak/>
        <w:t>3.</w:t>
      </w:r>
      <w:r w:rsidR="00AA3D29" w:rsidRPr="00AA3D29">
        <w:t xml:space="preserve">3.2. </w:t>
      </w:r>
      <w:r w:rsidR="00442810">
        <w:rPr>
          <w:u w:val="single"/>
        </w:rPr>
        <w:t>M</w:t>
      </w:r>
      <w:r w:rsidR="00442810" w:rsidRPr="00C447D6">
        <w:rPr>
          <w:u w:val="single"/>
        </w:rPr>
        <w:t>odifications and Enhancements to the EMalign Algorithm:</w:t>
      </w:r>
    </w:p>
    <w:p w14:paraId="4E542807" w14:textId="120938AC" w:rsidR="00675034" w:rsidRPr="00675034" w:rsidRDefault="00675034" w:rsidP="00E8633C">
      <w:pPr>
        <w:spacing w:after="160" w:line="276" w:lineRule="auto"/>
        <w:rPr>
          <w:b/>
          <w:bCs/>
        </w:rPr>
      </w:pPr>
      <w:r w:rsidRPr="00675034">
        <w:rPr>
          <w:b/>
          <w:bCs/>
        </w:rPr>
        <w:t xml:space="preserve">A. Essential </w:t>
      </w:r>
      <w:ins w:id="57" w:author="Yoel Shkolnisky" w:date="2025-01-09T11:10:00Z" w16du:dateUtc="2025-01-09T09:10:00Z">
        <w:r w:rsidR="00402A40">
          <w:rPr>
            <w:b/>
            <w:bCs/>
          </w:rPr>
          <w:t>m</w:t>
        </w:r>
      </w:ins>
      <w:del w:id="58" w:author="Yoel Shkolnisky" w:date="2025-01-09T11:10:00Z" w16du:dateUtc="2025-01-09T09:10:00Z">
        <w:r w:rsidRPr="00675034" w:rsidDel="00402A40">
          <w:rPr>
            <w:b/>
            <w:bCs/>
          </w:rPr>
          <w:delText>M</w:delText>
        </w:r>
      </w:del>
      <w:r w:rsidRPr="00675034">
        <w:rPr>
          <w:b/>
          <w:bCs/>
        </w:rPr>
        <w:t xml:space="preserve">odifications for </w:t>
      </w:r>
      <w:ins w:id="59" w:author="Yoel Shkolnisky" w:date="2025-01-09T11:10:00Z" w16du:dateUtc="2025-01-09T09:10:00Z">
        <w:r w:rsidR="00402A40">
          <w:rPr>
            <w:b/>
            <w:bCs/>
          </w:rPr>
          <w:t>f</w:t>
        </w:r>
      </w:ins>
      <w:del w:id="60" w:author="Yoel Shkolnisky" w:date="2025-01-09T11:10:00Z" w16du:dateUtc="2025-01-09T09:10:00Z">
        <w:r w:rsidRPr="00675034" w:rsidDel="00402A40">
          <w:rPr>
            <w:b/>
            <w:bCs/>
          </w:rPr>
          <w:delText>F</w:delText>
        </w:r>
      </w:del>
      <w:r w:rsidRPr="00675034">
        <w:rPr>
          <w:b/>
          <w:bCs/>
        </w:rPr>
        <w:t xml:space="preserve">unctionality </w:t>
      </w:r>
      <w:ins w:id="61" w:author="Yoel Shkolnisky" w:date="2025-01-09T11:11:00Z" w16du:dateUtc="2025-01-09T09:11:00Z">
        <w:r w:rsidR="00402A40">
          <w:rPr>
            <w:b/>
            <w:bCs/>
          </w:rPr>
          <w:t>w</w:t>
        </w:r>
      </w:ins>
      <w:del w:id="62" w:author="Yoel Shkolnisky" w:date="2025-01-09T11:11:00Z" w16du:dateUtc="2025-01-09T09:11:00Z">
        <w:r w:rsidRPr="00675034" w:rsidDel="00402A40">
          <w:rPr>
            <w:b/>
            <w:bCs/>
          </w:rPr>
          <w:delText>W</w:delText>
        </w:r>
      </w:del>
      <w:r w:rsidRPr="00675034">
        <w:rPr>
          <w:b/>
          <w:bCs/>
        </w:rPr>
        <w:t>ithin ChimeraX</w:t>
      </w:r>
    </w:p>
    <w:p w14:paraId="0D90647F" w14:textId="77777777" w:rsidR="00675034" w:rsidRPr="00675034" w:rsidRDefault="00675034" w:rsidP="00402A40">
      <w:pPr>
        <w:numPr>
          <w:ilvl w:val="0"/>
          <w:numId w:val="57"/>
        </w:numPr>
        <w:spacing w:after="160" w:line="276" w:lineRule="auto"/>
        <w:jc w:val="both"/>
        <w:pPrChange w:id="63" w:author="Yoel Shkolnisky" w:date="2025-01-09T11:10:00Z" w16du:dateUtc="2025-01-09T09:10:00Z">
          <w:pPr>
            <w:numPr>
              <w:numId w:val="57"/>
            </w:numPr>
            <w:tabs>
              <w:tab w:val="num" w:pos="644"/>
            </w:tabs>
            <w:spacing w:after="160" w:line="276" w:lineRule="auto"/>
            <w:ind w:left="644" w:hanging="360"/>
          </w:pPr>
        </w:pPrChange>
      </w:pPr>
      <w:r w:rsidRPr="00675034">
        <w:rPr>
          <w:b/>
          <w:bCs/>
        </w:rPr>
        <w:t>Interface Creation:</w:t>
      </w:r>
      <w:r w:rsidRPr="00675034">
        <w:t xml:space="preserve"> An interface was developed to integrate ChimeraX's source code objects and functions with the EMalign algorithm. The original algorithm utilized ndarrays for volume representations, whereas ChimeraX employs a unique 'Model' object containing fields such as origin, step, and cell angles. Raw data were extracted from the Volume objects and converted into a 3D array format compatible with the EMalign algorithm.</w:t>
      </w:r>
    </w:p>
    <w:p w14:paraId="776C0857" w14:textId="7F51A38B" w:rsidR="00675034" w:rsidRPr="00675034" w:rsidRDefault="00675034" w:rsidP="009379EE">
      <w:pPr>
        <w:numPr>
          <w:ilvl w:val="0"/>
          <w:numId w:val="57"/>
        </w:numPr>
        <w:spacing w:after="160" w:line="276" w:lineRule="auto"/>
        <w:jc w:val="both"/>
        <w:pPrChange w:id="64" w:author="Yoel Shkolnisky" w:date="2025-01-09T11:11:00Z" w16du:dateUtc="2025-01-09T09:11:00Z">
          <w:pPr>
            <w:numPr>
              <w:numId w:val="57"/>
            </w:numPr>
            <w:tabs>
              <w:tab w:val="num" w:pos="644"/>
            </w:tabs>
            <w:spacing w:after="160" w:line="276" w:lineRule="auto"/>
            <w:ind w:left="644" w:hanging="360"/>
          </w:pPr>
        </w:pPrChange>
      </w:pPr>
      <w:r w:rsidRPr="00675034">
        <w:rPr>
          <w:b/>
          <w:bCs/>
        </w:rPr>
        <w:t>User-</w:t>
      </w:r>
      <w:ins w:id="65" w:author="Yoel Shkolnisky" w:date="2025-01-09T11:11:00Z" w16du:dateUtc="2025-01-09T09:11:00Z">
        <w:r w:rsidR="009379EE">
          <w:rPr>
            <w:b/>
            <w:bCs/>
          </w:rPr>
          <w:t>f</w:t>
        </w:r>
      </w:ins>
      <w:del w:id="66" w:author="Yoel Shkolnisky" w:date="2025-01-09T11:11:00Z" w16du:dateUtc="2025-01-09T09:11:00Z">
        <w:r w:rsidRPr="00675034" w:rsidDel="009379EE">
          <w:rPr>
            <w:b/>
            <w:bCs/>
          </w:rPr>
          <w:delText>F</w:delText>
        </w:r>
      </w:del>
      <w:r w:rsidRPr="00675034">
        <w:rPr>
          <w:b/>
          <w:bCs/>
        </w:rPr>
        <w:t xml:space="preserve">riendly </w:t>
      </w:r>
      <w:ins w:id="67" w:author="Yoel Shkolnisky" w:date="2025-01-09T11:11:00Z" w16du:dateUtc="2025-01-09T09:11:00Z">
        <w:r w:rsidR="009379EE">
          <w:rPr>
            <w:b/>
            <w:bCs/>
          </w:rPr>
          <w:t>g</w:t>
        </w:r>
      </w:ins>
      <w:del w:id="68" w:author="Yoel Shkolnisky" w:date="2025-01-09T11:11:00Z" w16du:dateUtc="2025-01-09T09:11:00Z">
        <w:r w:rsidRPr="00675034" w:rsidDel="009379EE">
          <w:rPr>
            <w:b/>
            <w:bCs/>
          </w:rPr>
          <w:delText>G</w:delText>
        </w:r>
      </w:del>
      <w:r w:rsidRPr="00675034">
        <w:rPr>
          <w:b/>
          <w:bCs/>
        </w:rPr>
        <w:t xml:space="preserve">raphical </w:t>
      </w:r>
      <w:ins w:id="69" w:author="Yoel Shkolnisky" w:date="2025-01-09T11:11:00Z" w16du:dateUtc="2025-01-09T09:11:00Z">
        <w:r w:rsidR="009379EE">
          <w:rPr>
            <w:b/>
            <w:bCs/>
          </w:rPr>
          <w:t>t</w:t>
        </w:r>
      </w:ins>
      <w:del w:id="70" w:author="Yoel Shkolnisky" w:date="2025-01-09T11:11:00Z" w16du:dateUtc="2025-01-09T09:11:00Z">
        <w:r w:rsidRPr="00675034" w:rsidDel="009379EE">
          <w:rPr>
            <w:b/>
            <w:bCs/>
          </w:rPr>
          <w:delText>T</w:delText>
        </w:r>
      </w:del>
      <w:r w:rsidRPr="00675034">
        <w:rPr>
          <w:b/>
          <w:bCs/>
        </w:rPr>
        <w:t>ool:</w:t>
      </w:r>
      <w:r w:rsidRPr="00675034">
        <w:t xml:space="preserve"> A graphical tool was designed to enhance the usability of the EMalign algorithm within ChimeraX. This tool allows users to execute the alignment by either manually entering the new EMalign command in ChimeraX's command line or by utilizing the newly added EMalign tool in the 'Volume' menu. This addition simplifies the process, making it more accessible and user-friendly. Furthermore, the tool provides more options for specific parameters of the alignment, whereas the manual command facilitates only basic alignment. Previously, users had to manually install and execute EMalign from a terminal before importing the aligned maps into ChimeraX for further analysis. Comprehensive instructions for utilizing this tool are provided in the 'Graphic Tool Guide' section under 'Implementation'.</w:t>
      </w:r>
    </w:p>
    <w:p w14:paraId="0688F841" w14:textId="77777777" w:rsidR="00675034" w:rsidRPr="00675034" w:rsidRDefault="00675034" w:rsidP="00AD43FC">
      <w:pPr>
        <w:numPr>
          <w:ilvl w:val="0"/>
          <w:numId w:val="57"/>
        </w:numPr>
        <w:spacing w:after="160" w:line="276" w:lineRule="auto"/>
        <w:jc w:val="both"/>
        <w:pPrChange w:id="71" w:author="Yoel Shkolnisky" w:date="2025-01-09T11:13:00Z" w16du:dateUtc="2025-01-09T09:13:00Z">
          <w:pPr>
            <w:numPr>
              <w:numId w:val="57"/>
            </w:numPr>
            <w:tabs>
              <w:tab w:val="num" w:pos="644"/>
            </w:tabs>
            <w:spacing w:after="160" w:line="276" w:lineRule="auto"/>
            <w:ind w:left="644" w:hanging="360"/>
          </w:pPr>
        </w:pPrChange>
      </w:pPr>
      <w:r w:rsidRPr="00675034">
        <w:rPr>
          <w:b/>
          <w:bCs/>
        </w:rPr>
        <w:t>Replacing pyFFTW with SciPy:</w:t>
      </w:r>
      <w:r w:rsidRPr="00675034">
        <w:t xml:space="preserve"> During the initial run of the original EMalign package post-installation via the pip install command, an issue was encountered with the package pyFFTW, a dependency required by EMalign. pyFFTW is a Python wrapper for FFTW 3, a high-speed Fast Fourier Transform library, intended to offer a comprehensive interface for all possible transforms executed by FFTW. It aligns with the NumPy and SciPy FFT interfaces to optimize their performance by leveraging FFTW's speed with minimal code modifications. Despite no errors during the installation, attempts to execute EMalign in the terminal resulted in recurring errors importing DLL files. To resolve this, all instances of pyFFTW were replaced with the SciPy library, which provides robust functionality for Fast Fourier Transform (FFT) operations. Although this change caused a slight increase in running time, it ensured compatibility and maintained the accuracy of the alignment algorithm.</w:t>
      </w:r>
    </w:p>
    <w:p w14:paraId="2AE72685" w14:textId="77777777" w:rsidR="00675034" w:rsidRDefault="00675034" w:rsidP="00E8633C">
      <w:pPr>
        <w:spacing w:after="160" w:line="276" w:lineRule="auto"/>
        <w:rPr>
          <w:b/>
          <w:bCs/>
        </w:rPr>
      </w:pPr>
      <w:r>
        <w:rPr>
          <w:b/>
          <w:bCs/>
        </w:rPr>
        <w:br w:type="page"/>
      </w:r>
    </w:p>
    <w:p w14:paraId="4ED69FB7" w14:textId="08FBA7A2" w:rsidR="006631CD" w:rsidRDefault="006631CD" w:rsidP="00E8633C">
      <w:pPr>
        <w:spacing w:after="160" w:line="276" w:lineRule="auto"/>
        <w:rPr>
          <w:b/>
          <w:bCs/>
        </w:rPr>
      </w:pPr>
      <w:r w:rsidRPr="00233D84">
        <w:rPr>
          <w:b/>
          <w:bCs/>
        </w:rPr>
        <w:lastRenderedPageBreak/>
        <w:t xml:space="preserve">B. Modifications </w:t>
      </w:r>
      <w:ins w:id="72" w:author="Yoel Shkolnisky" w:date="2025-01-09T11:14:00Z" w16du:dateUtc="2025-01-09T09:14:00Z">
        <w:r w:rsidR="00171ABE">
          <w:rPr>
            <w:b/>
            <w:bCs/>
          </w:rPr>
          <w:t>m</w:t>
        </w:r>
      </w:ins>
      <w:del w:id="73" w:author="Yoel Shkolnisky" w:date="2025-01-09T11:14:00Z" w16du:dateUtc="2025-01-09T09:14:00Z">
        <w:r w:rsidRPr="00233D84" w:rsidDel="00171ABE">
          <w:rPr>
            <w:b/>
            <w:bCs/>
          </w:rPr>
          <w:delText>M</w:delText>
        </w:r>
      </w:del>
      <w:r w:rsidRPr="00233D84">
        <w:rPr>
          <w:b/>
          <w:bCs/>
        </w:rPr>
        <w:t xml:space="preserve">ade to </w:t>
      </w:r>
      <w:ins w:id="74" w:author="Yoel Shkolnisky" w:date="2025-01-09T11:14:00Z" w16du:dateUtc="2025-01-09T09:14:00Z">
        <w:r w:rsidR="00171ABE">
          <w:rPr>
            <w:b/>
            <w:bCs/>
          </w:rPr>
          <w:t>EMalign to i</w:t>
        </w:r>
      </w:ins>
      <w:del w:id="75" w:author="Yoel Shkolnisky" w:date="2025-01-09T11:14:00Z" w16du:dateUtc="2025-01-09T09:14:00Z">
        <w:r w:rsidR="007B62FF" w:rsidDel="00171ABE">
          <w:rPr>
            <w:b/>
            <w:bCs/>
          </w:rPr>
          <w:delText>I</w:delText>
        </w:r>
      </w:del>
      <w:r w:rsidR="007B62FF">
        <w:rPr>
          <w:b/>
          <w:bCs/>
        </w:rPr>
        <w:t xml:space="preserve">mprove </w:t>
      </w:r>
      <w:ins w:id="76" w:author="Yoel Shkolnisky" w:date="2025-01-09T11:14:00Z" w16du:dateUtc="2025-01-09T09:14:00Z">
        <w:r w:rsidR="00171ABE">
          <w:rPr>
            <w:b/>
            <w:bCs/>
          </w:rPr>
          <w:t>p</w:t>
        </w:r>
      </w:ins>
      <w:del w:id="77" w:author="Yoel Shkolnisky" w:date="2025-01-09T11:14:00Z" w16du:dateUtc="2025-01-09T09:14:00Z">
        <w:r w:rsidR="007B62FF" w:rsidDel="00171ABE">
          <w:rPr>
            <w:b/>
            <w:bCs/>
          </w:rPr>
          <w:delText>P</w:delText>
        </w:r>
      </w:del>
      <w:r w:rsidR="007B62FF">
        <w:rPr>
          <w:b/>
          <w:bCs/>
        </w:rPr>
        <w:t>erformances</w:t>
      </w:r>
      <w:r w:rsidRPr="00233D84">
        <w:rPr>
          <w:b/>
          <w:bCs/>
        </w:rPr>
        <w:t>:</w:t>
      </w:r>
    </w:p>
    <w:p w14:paraId="6A310172" w14:textId="14B2803E" w:rsidR="007B62FF" w:rsidRPr="00A7738C" w:rsidRDefault="007B62FF" w:rsidP="00171ABE">
      <w:pPr>
        <w:spacing w:after="160" w:line="276" w:lineRule="auto"/>
        <w:jc w:val="both"/>
        <w:pPrChange w:id="78" w:author="Yoel Shkolnisky" w:date="2025-01-09T11:14:00Z" w16du:dateUtc="2025-01-09T09:14:00Z">
          <w:pPr>
            <w:spacing w:after="160" w:line="276" w:lineRule="auto"/>
          </w:pPr>
        </w:pPrChange>
      </w:pPr>
      <w:r>
        <w:rPr>
          <w:rFonts w:eastAsia="Times New Roman" w:cs="Times New Roman"/>
          <w:kern w:val="0"/>
          <w14:ligatures w14:val="none"/>
        </w:rPr>
        <w:t>These</w:t>
      </w:r>
      <w:r w:rsidRPr="007B62FF">
        <w:rPr>
          <w:rFonts w:eastAsia="Times New Roman" w:cs="Times New Roman"/>
          <w:kern w:val="0"/>
          <w14:ligatures w14:val="none"/>
        </w:rPr>
        <w:t xml:space="preserve"> modification</w:t>
      </w:r>
      <w:r>
        <w:rPr>
          <w:rFonts w:eastAsia="Times New Roman" w:cs="Times New Roman"/>
          <w:kern w:val="0"/>
          <w14:ligatures w14:val="none"/>
        </w:rPr>
        <w:t>s</w:t>
      </w:r>
      <w:r w:rsidRPr="007B62FF">
        <w:rPr>
          <w:rFonts w:eastAsia="Times New Roman" w:cs="Times New Roman"/>
          <w:kern w:val="0"/>
          <w14:ligatures w14:val="none"/>
        </w:rPr>
        <w:t xml:space="preserve"> w</w:t>
      </w:r>
      <w:r>
        <w:rPr>
          <w:rFonts w:eastAsia="Times New Roman" w:cs="Times New Roman"/>
          <w:kern w:val="0"/>
          <w14:ligatures w14:val="none"/>
        </w:rPr>
        <w:t>ere</w:t>
      </w:r>
      <w:r w:rsidRPr="007B62FF">
        <w:rPr>
          <w:rFonts w:eastAsia="Times New Roman" w:cs="Times New Roman"/>
          <w:kern w:val="0"/>
          <w14:ligatures w14:val="none"/>
        </w:rPr>
        <w:t xml:space="preserve"> necessitated by the outcomes observed during the testing conducted for Test Case A (see section 4.3), which aimed to verify that the EMalign algorithm yields consistent results when executed both in the terminal and within the ChimeraX extension. </w:t>
      </w:r>
      <w:r w:rsidR="00E86A9E" w:rsidRPr="00E86A9E">
        <w:rPr>
          <w:rFonts w:eastAsia="Times New Roman" w:cs="Times New Roman"/>
          <w:kern w:val="0"/>
          <w14:ligatures w14:val="none"/>
        </w:rPr>
        <w:t>While results were consistent between both versions, some maps exhibited a lack of the desired robustness. For instance, map EMD-35413 produced 8 out of 20 alignments with correlations inferior to those of the original unaligned maps, indicating a need for enhanced robustness and reliability within ChimeraX.</w:t>
      </w:r>
      <w:r w:rsidR="00E86A9E">
        <w:rPr>
          <w:rFonts w:eastAsia="Times New Roman" w:cs="Times New Roman"/>
          <w:kern w:val="0"/>
          <w14:ligatures w14:val="none"/>
        </w:rPr>
        <w:t xml:space="preserve"> </w:t>
      </w:r>
    </w:p>
    <w:p w14:paraId="751163C7" w14:textId="7382B017" w:rsidR="007B62FF" w:rsidDel="00171ABE" w:rsidRDefault="00E86A9E" w:rsidP="00171ABE">
      <w:pPr>
        <w:spacing w:after="160" w:line="276" w:lineRule="auto"/>
        <w:jc w:val="both"/>
        <w:rPr>
          <w:del w:id="79" w:author="Yoel Shkolnisky" w:date="2025-01-09T11:16:00Z" w16du:dateUtc="2025-01-09T09:16:00Z"/>
        </w:rPr>
        <w:pPrChange w:id="80" w:author="Yoel Shkolnisky" w:date="2025-01-09T11:14:00Z" w16du:dateUtc="2025-01-09T09:14:00Z">
          <w:pPr>
            <w:spacing w:after="160" w:line="276" w:lineRule="auto"/>
          </w:pPr>
        </w:pPrChange>
      </w:pPr>
      <w:r w:rsidRPr="00E86A9E">
        <w:t xml:space="preserve">The observed inconsistency in results for the same map across </w:t>
      </w:r>
      <w:r>
        <w:t>various</w:t>
      </w:r>
      <w:r w:rsidRPr="00E86A9E">
        <w:t xml:space="preserve"> </w:t>
      </w:r>
      <w:ins w:id="81" w:author="Yoel Shkolnisky" w:date="2025-01-09T11:16:00Z" w16du:dateUtc="2025-01-09T09:16:00Z">
        <w:r w:rsidR="00171ABE">
          <w:t xml:space="preserve">random </w:t>
        </w:r>
      </w:ins>
      <w:r w:rsidRPr="00E86A9E">
        <w:t>seeds suggested that the issue was related to the random sections of the code.</w:t>
      </w:r>
      <w:r>
        <w:t xml:space="preserve"> </w:t>
      </w:r>
      <w:r w:rsidR="007B62FF" w:rsidRPr="00421EFC">
        <w:t>The original EMalign algorithm performs several steps to align the volumes</w:t>
      </w:r>
      <w:ins w:id="82" w:author="Yoel Shkolnisky" w:date="2025-01-09T11:16:00Z" w16du:dateUtc="2025-01-09T09:16:00Z">
        <w:r w:rsidR="00171ABE">
          <w:t>.</w:t>
        </w:r>
      </w:ins>
      <w:del w:id="83" w:author="Yoel Shkolnisky" w:date="2025-01-09T11:16:00Z" w16du:dateUtc="2025-01-09T09:16:00Z">
        <w:r w:rsidR="007B62FF" w:rsidRPr="00421EFC" w:rsidDel="00171ABE">
          <w:delText>,</w:delText>
        </w:r>
      </w:del>
      <w:r w:rsidR="007B62FF" w:rsidRPr="00421EFC">
        <w:t xml:space="preserve"> </w:t>
      </w:r>
      <w:del w:id="84" w:author="Yoel Shkolnisky" w:date="2025-01-09T11:16:00Z" w16du:dateUtc="2025-01-09T09:16:00Z">
        <w:r w:rsidR="007B62FF" w:rsidRPr="00421EFC" w:rsidDel="00171ABE">
          <w:delText xml:space="preserve">which </w:delText>
        </w:r>
      </w:del>
      <w:ins w:id="85" w:author="Yoel Shkolnisky" w:date="2025-01-09T11:16:00Z" w16du:dateUtc="2025-01-09T09:16:00Z">
        <w:r w:rsidR="00171ABE">
          <w:t>It</w:t>
        </w:r>
        <w:r w:rsidR="00171ABE" w:rsidRPr="00421EFC">
          <w:t xml:space="preserve"> </w:t>
        </w:r>
      </w:ins>
      <w:r w:rsidR="007B62FF" w:rsidRPr="00421EFC">
        <w:t>take</w:t>
      </w:r>
      <w:ins w:id="86" w:author="Yoel Shkolnisky" w:date="2025-01-09T11:16:00Z" w16du:dateUtc="2025-01-09T09:16:00Z">
        <w:r w:rsidR="00171ABE">
          <w:t>s</w:t>
        </w:r>
      </w:ins>
      <w:r w:rsidR="007B62FF" w:rsidRPr="00421EFC">
        <w:t xml:space="preserve"> the reference volume, the query volume, and other optional variables such as </w:t>
      </w:r>
      <m:oMath>
        <m:r>
          <w:rPr>
            <w:rFonts w:ascii="Cambria Math" w:hAnsi="Cambria Math"/>
          </w:rPr>
          <m:t>Nprojs</m:t>
        </m:r>
      </m:oMath>
      <w:r w:rsidR="007B62FF" w:rsidRPr="00421EFC">
        <w:t xml:space="preserve"> (number of projections to use) and </w:t>
      </w:r>
      <m:oMath>
        <m:r>
          <w:rPr>
            <w:rFonts w:ascii="Cambria Math" w:hAnsi="Cambria Math"/>
          </w:rPr>
          <m:t>downsample</m:t>
        </m:r>
      </m:oMath>
      <w:r w:rsidR="007B62FF" w:rsidRPr="00421EFC">
        <w:t xml:space="preserve"> (downsample size) as inputs.</w:t>
      </w:r>
    </w:p>
    <w:p w14:paraId="372DC2AD" w14:textId="35C6F4DC" w:rsidR="007B62FF" w:rsidRDefault="00171ABE" w:rsidP="00171ABE">
      <w:pPr>
        <w:spacing w:after="160" w:line="276" w:lineRule="auto"/>
        <w:jc w:val="both"/>
        <w:pPrChange w:id="87" w:author="Yoel Shkolnisky" w:date="2025-01-09T11:16:00Z" w16du:dateUtc="2025-01-09T09:16:00Z">
          <w:pPr>
            <w:spacing w:after="160" w:line="276" w:lineRule="auto"/>
          </w:pPr>
        </w:pPrChange>
      </w:pPr>
      <w:ins w:id="88" w:author="Yoel Shkolnisky" w:date="2025-01-09T11:16:00Z" w16du:dateUtc="2025-01-09T09:16:00Z">
        <w:r>
          <w:t xml:space="preserve"> </w:t>
        </w:r>
      </w:ins>
      <w:r w:rsidR="007B62FF" w:rsidRPr="00421EFC">
        <w:t xml:space="preserve">Initially, 15,236 rotation matrices are generated and stored in a variable called </w:t>
      </w:r>
      <m:oMath>
        <m:r>
          <w:rPr>
            <w:rFonts w:ascii="Cambria Math" w:hAnsi="Cambria Math"/>
          </w:rPr>
          <m:t>Rots</m:t>
        </m:r>
      </m:oMath>
      <w:r w:rsidR="007B62FF" w:rsidRPr="00421EFC">
        <w:t xml:space="preserve">. From this set, </w:t>
      </w:r>
      <m:oMath>
        <m:r>
          <w:rPr>
            <w:rFonts w:ascii="Cambria Math" w:hAnsi="Cambria Math"/>
          </w:rPr>
          <m:t>Nprojs</m:t>
        </m:r>
      </m:oMath>
      <w:r w:rsidR="007B62FF" w:rsidRPr="00421EFC">
        <w:t xml:space="preserve"> rotation matrices are randomly selected and applied to the query volume to generate </w:t>
      </w:r>
      <m:oMath>
        <m:r>
          <w:rPr>
            <w:rFonts w:ascii="Cambria Math" w:hAnsi="Cambria Math"/>
          </w:rPr>
          <m:t>Nprojs</m:t>
        </m:r>
      </m:oMath>
      <w:r w:rsidR="007B62FF" w:rsidRPr="00421EFC">
        <w:t xml:space="preserve"> projection images. Subsequently, the same process is repeated for the reference volume by randomly selecting and using </w:t>
      </w:r>
      <m:oMath>
        <m:r>
          <w:rPr>
            <w:rFonts w:ascii="Cambria Math" w:hAnsi="Cambria Math"/>
          </w:rPr>
          <m:t>Nprojs</m:t>
        </m:r>
      </m:oMath>
      <w:r w:rsidR="007B62FF" w:rsidRPr="00421EFC">
        <w:t xml:space="preserve"> rotation matrices to generate projection images.</w:t>
      </w:r>
    </w:p>
    <w:p w14:paraId="082CDB75" w14:textId="41A46A56" w:rsidR="00E86A9E" w:rsidRPr="00E86A9E" w:rsidRDefault="00E86A9E" w:rsidP="00171ABE">
      <w:pPr>
        <w:spacing w:after="160" w:line="276" w:lineRule="auto"/>
        <w:jc w:val="both"/>
        <w:rPr>
          <w:rFonts w:eastAsia="Times New Roman" w:cs="Times New Roman"/>
          <w:kern w:val="0"/>
          <w14:ligatures w14:val="none"/>
        </w:rPr>
        <w:pPrChange w:id="89" w:author="Yoel Shkolnisky" w:date="2025-01-09T11:14:00Z" w16du:dateUtc="2025-01-09T09:14:00Z">
          <w:pPr>
            <w:spacing w:after="160" w:line="276" w:lineRule="auto"/>
          </w:pPr>
        </w:pPrChange>
      </w:pPr>
      <w:r w:rsidRPr="00E86A9E">
        <w:rPr>
          <w:rFonts w:eastAsia="Times New Roman" w:cs="Times New Roman"/>
          <w:kern w:val="0"/>
          <w14:ligatures w14:val="none"/>
        </w:rPr>
        <w:t xml:space="preserve">The modifications involved consolidating the random selection of rotation matrices into a single step, thereby allowing control over which matrices were used for each volume. </w:t>
      </w:r>
      <w:commentRangeStart w:id="90"/>
      <w:r w:rsidRPr="00E86A9E">
        <w:rPr>
          <w:rFonts w:eastAsia="Times New Roman" w:cs="Times New Roman"/>
          <w:kern w:val="0"/>
          <w14:ligatures w14:val="none"/>
        </w:rPr>
        <w:t>Initially</w:t>
      </w:r>
      <w:commentRangeEnd w:id="90"/>
      <w:r w:rsidR="00DD11E8">
        <w:rPr>
          <w:rStyle w:val="CommentReference"/>
        </w:rPr>
        <w:commentReference w:id="90"/>
      </w:r>
      <w:r w:rsidRPr="00E86A9E">
        <w:rPr>
          <w:rFonts w:eastAsia="Times New Roman" w:cs="Times New Roman"/>
          <w:kern w:val="0"/>
          <w14:ligatures w14:val="none"/>
        </w:rPr>
        <w:t xml:space="preserve">, the first </w:t>
      </w:r>
      <m:oMath>
        <m:r>
          <w:rPr>
            <w:rFonts w:ascii="Cambria Math" w:eastAsia="Times New Roman" w:hAnsi="Cambria Math" w:cs="Times New Roman"/>
            <w:kern w:val="0"/>
            <w14:ligatures w14:val="none"/>
          </w:rPr>
          <m:t>Nprojs</m:t>
        </m:r>
      </m:oMath>
      <w:r w:rsidRPr="00E86A9E">
        <w:rPr>
          <w:rFonts w:eastAsia="Times New Roman" w:cs="Times New Roman"/>
          <w:kern w:val="0"/>
          <w14:ligatures w14:val="none"/>
        </w:rPr>
        <w:t xml:space="preserve"> sampled matrices were applied to the query volume, and the latter </w:t>
      </w:r>
      <m:oMath>
        <m:r>
          <w:rPr>
            <w:rFonts w:ascii="Cambria Math" w:eastAsia="Times New Roman" w:hAnsi="Cambria Math" w:cs="Times New Roman"/>
            <w:kern w:val="0"/>
            <w14:ligatures w14:val="none"/>
          </w:rPr>
          <m:t>Nprojs</m:t>
        </m:r>
      </m:oMath>
      <w:r w:rsidRPr="00E86A9E">
        <w:rPr>
          <w:rFonts w:eastAsia="Times New Roman" w:cs="Times New Roman"/>
          <w:kern w:val="0"/>
          <w14:ligatures w14:val="none"/>
        </w:rPr>
        <w:t xml:space="preserve"> to the reference volume.</w:t>
      </w:r>
    </w:p>
    <w:p w14:paraId="156C8788" w14:textId="108101C5" w:rsidR="005D1805" w:rsidRDefault="001F6D8B" w:rsidP="005C4AD4">
      <w:pPr>
        <w:pStyle w:val="ListParagraph"/>
        <w:numPr>
          <w:ilvl w:val="1"/>
          <w:numId w:val="18"/>
        </w:numPr>
        <w:spacing w:after="160" w:line="276" w:lineRule="auto"/>
        <w:jc w:val="both"/>
        <w:rPr>
          <w:rFonts w:eastAsia="Times New Roman" w:cs="Times New Roman"/>
          <w:kern w:val="0"/>
          <w14:ligatures w14:val="none"/>
        </w:rPr>
        <w:pPrChange w:id="91" w:author="Yoel Shkolnisky" w:date="2025-01-09T11:19:00Z" w16du:dateUtc="2025-01-09T09:19:00Z">
          <w:pPr>
            <w:pStyle w:val="ListParagraph"/>
            <w:numPr>
              <w:ilvl w:val="1"/>
              <w:numId w:val="18"/>
            </w:numPr>
            <w:spacing w:after="160" w:line="276" w:lineRule="auto"/>
            <w:ind w:left="644" w:hanging="360"/>
          </w:pPr>
        </w:pPrChange>
      </w:pPr>
      <w:r>
        <w:rPr>
          <w:rFonts w:eastAsia="Times New Roman" w:cs="Times New Roman"/>
          <w:b/>
          <w:bCs/>
          <w:kern w:val="0"/>
          <w14:ligatures w14:val="none"/>
        </w:rPr>
        <w:t xml:space="preserve">Switching </w:t>
      </w:r>
      <w:proofErr w:type="gramStart"/>
      <w:r>
        <w:rPr>
          <w:rFonts w:eastAsia="Times New Roman" w:cs="Times New Roman"/>
          <w:b/>
          <w:bCs/>
          <w:kern w:val="0"/>
          <w14:ligatures w14:val="none"/>
        </w:rPr>
        <w:t xml:space="preserve">the </w:t>
      </w:r>
      <w:ins w:id="92" w:author="Yoel Shkolnisky" w:date="2025-01-09T11:19:00Z" w16du:dateUtc="2025-01-09T09:19:00Z">
        <w:r w:rsidR="005C4AD4">
          <w:rPr>
            <w:rFonts w:eastAsia="Times New Roman" w:cs="Times New Roman"/>
            <w:b/>
            <w:bCs/>
            <w:kern w:val="0"/>
            <w14:ligatures w14:val="none"/>
          </w:rPr>
          <w:t>a</w:t>
        </w:r>
      </w:ins>
      <w:proofErr w:type="gramEnd"/>
      <w:del w:id="93" w:author="Yoel Shkolnisky" w:date="2025-01-09T11:19:00Z" w16du:dateUtc="2025-01-09T09:19:00Z">
        <w:r w:rsidR="00F52B3A" w:rsidDel="005C4AD4">
          <w:rPr>
            <w:rFonts w:eastAsia="Times New Roman" w:cs="Times New Roman"/>
            <w:b/>
            <w:bCs/>
            <w:kern w:val="0"/>
            <w14:ligatures w14:val="none"/>
          </w:rPr>
          <w:delText>A</w:delText>
        </w:r>
      </w:del>
      <w:r w:rsidR="00F52B3A">
        <w:rPr>
          <w:rFonts w:eastAsia="Times New Roman" w:cs="Times New Roman"/>
          <w:b/>
          <w:bCs/>
          <w:kern w:val="0"/>
          <w14:ligatures w14:val="none"/>
        </w:rPr>
        <w:t xml:space="preserve">ssignment of the </w:t>
      </w:r>
      <w:ins w:id="94" w:author="Yoel Shkolnisky" w:date="2025-01-09T11:19:00Z" w16du:dateUtc="2025-01-09T09:19:00Z">
        <w:r w:rsidR="005C4AD4">
          <w:rPr>
            <w:rFonts w:eastAsia="Times New Roman" w:cs="Times New Roman"/>
            <w:b/>
            <w:bCs/>
            <w:kern w:val="0"/>
            <w14:ligatures w14:val="none"/>
          </w:rPr>
          <w:t>r</w:t>
        </w:r>
      </w:ins>
      <w:del w:id="95" w:author="Yoel Shkolnisky" w:date="2025-01-09T11:19:00Z" w16du:dateUtc="2025-01-09T09:19:00Z">
        <w:r w:rsidDel="005C4AD4">
          <w:rPr>
            <w:rFonts w:eastAsia="Times New Roman" w:cs="Times New Roman"/>
            <w:b/>
            <w:bCs/>
            <w:kern w:val="0"/>
            <w14:ligatures w14:val="none"/>
          </w:rPr>
          <w:delText>R</w:delText>
        </w:r>
      </w:del>
      <w:r>
        <w:rPr>
          <w:rFonts w:eastAsia="Times New Roman" w:cs="Times New Roman"/>
          <w:b/>
          <w:bCs/>
          <w:kern w:val="0"/>
          <w14:ligatures w14:val="none"/>
        </w:rPr>
        <w:t xml:space="preserve">otation </w:t>
      </w:r>
      <w:ins w:id="96" w:author="Yoel Shkolnisky" w:date="2025-01-09T11:19:00Z" w16du:dateUtc="2025-01-09T09:19:00Z">
        <w:r w:rsidR="005C4AD4">
          <w:rPr>
            <w:rFonts w:eastAsia="Times New Roman" w:cs="Times New Roman"/>
            <w:b/>
            <w:bCs/>
            <w:kern w:val="0"/>
            <w14:ligatures w14:val="none"/>
          </w:rPr>
          <w:t>m</w:t>
        </w:r>
      </w:ins>
      <w:del w:id="97" w:author="Yoel Shkolnisky" w:date="2025-01-09T11:19:00Z" w16du:dateUtc="2025-01-09T09:19:00Z">
        <w:r w:rsidDel="005C4AD4">
          <w:rPr>
            <w:rFonts w:eastAsia="Times New Roman" w:cs="Times New Roman"/>
            <w:b/>
            <w:bCs/>
            <w:kern w:val="0"/>
            <w14:ligatures w14:val="none"/>
          </w:rPr>
          <w:delText>M</w:delText>
        </w:r>
      </w:del>
      <w:r>
        <w:rPr>
          <w:rFonts w:eastAsia="Times New Roman" w:cs="Times New Roman"/>
          <w:b/>
          <w:bCs/>
          <w:kern w:val="0"/>
          <w14:ligatures w14:val="none"/>
        </w:rPr>
        <w:t>atrices</w:t>
      </w:r>
      <w:r w:rsidR="00233D84" w:rsidRPr="006631CD">
        <w:rPr>
          <w:rFonts w:eastAsia="Times New Roman" w:cs="Times New Roman"/>
          <w:kern w:val="0"/>
          <w14:ligatures w14:val="none"/>
        </w:rPr>
        <w:t xml:space="preserve">: </w:t>
      </w:r>
      <w:r w:rsidR="007B62FF">
        <w:rPr>
          <w:rFonts w:eastAsia="Times New Roman" w:cs="Times New Roman"/>
          <w:kern w:val="0"/>
          <w14:ligatures w14:val="none"/>
        </w:rPr>
        <w:t xml:space="preserve">After </w:t>
      </w:r>
      <w:r w:rsidR="00332B81" w:rsidRPr="00A7738C">
        <w:rPr>
          <w:rFonts w:eastAsia="Times New Roman" w:cs="Times New Roman"/>
          <w:kern w:val="0"/>
          <w14:ligatures w14:val="none"/>
        </w:rPr>
        <w:t xml:space="preserve">obtaining a correlation value for the </w:t>
      </w:r>
      <w:commentRangeStart w:id="98"/>
      <w:r w:rsidR="00332B81" w:rsidRPr="00A7738C">
        <w:rPr>
          <w:rFonts w:eastAsia="Times New Roman" w:cs="Times New Roman"/>
          <w:kern w:val="0"/>
          <w14:ligatures w14:val="none"/>
        </w:rPr>
        <w:t>initial direction</w:t>
      </w:r>
      <w:r w:rsidR="00E86A9E">
        <w:rPr>
          <w:rFonts w:eastAsia="Times New Roman" w:cs="Times New Roman"/>
          <w:kern w:val="0"/>
          <w14:ligatures w14:val="none"/>
        </w:rPr>
        <w:t xml:space="preserve"> of assignment</w:t>
      </w:r>
      <w:r w:rsidR="00332B81" w:rsidRPr="00A7738C">
        <w:rPr>
          <w:rFonts w:eastAsia="Times New Roman" w:cs="Times New Roman"/>
          <w:kern w:val="0"/>
          <w14:ligatures w14:val="none"/>
        </w:rPr>
        <w:t xml:space="preserve"> </w:t>
      </w:r>
      <w:commentRangeEnd w:id="98"/>
      <w:r w:rsidR="00DD11E8">
        <w:rPr>
          <w:rStyle w:val="CommentReference"/>
        </w:rPr>
        <w:commentReference w:id="98"/>
      </w:r>
      <w:r w:rsidR="00332B81" w:rsidRPr="00A7738C">
        <w:rPr>
          <w:rFonts w:eastAsia="Times New Roman" w:cs="Times New Roman"/>
          <w:kern w:val="0"/>
          <w14:ligatures w14:val="none"/>
        </w:rPr>
        <w:t xml:space="preserve">(query to reference), the algorithm also applied the first </w:t>
      </w:r>
      <m:oMath>
        <m:r>
          <w:rPr>
            <w:rFonts w:ascii="Cambria Math" w:eastAsia="Times New Roman" w:hAnsi="Cambria Math" w:cs="Times New Roman"/>
            <w:kern w:val="0"/>
            <w14:ligatures w14:val="none"/>
          </w:rPr>
          <m:t>Nprojs</m:t>
        </m:r>
      </m:oMath>
      <w:r w:rsidR="00332B81" w:rsidRPr="00A7738C">
        <w:rPr>
          <w:rFonts w:eastAsia="Times New Roman" w:cs="Times New Roman"/>
          <w:kern w:val="0"/>
          <w14:ligatures w14:val="none"/>
        </w:rPr>
        <w:t xml:space="preserve"> matrices to the reference volume and the latter </w:t>
      </w:r>
      <m:oMath>
        <m:r>
          <w:rPr>
            <w:rFonts w:ascii="Cambria Math" w:eastAsia="Times New Roman" w:hAnsi="Cambria Math" w:cs="Times New Roman"/>
            <w:kern w:val="0"/>
            <w14:ligatures w14:val="none"/>
          </w:rPr>
          <m:t>Nprojs</m:t>
        </m:r>
      </m:oMath>
      <w:r w:rsidR="00332B81" w:rsidRPr="00A7738C">
        <w:rPr>
          <w:rFonts w:eastAsia="Times New Roman" w:cs="Times New Roman"/>
          <w:kern w:val="0"/>
          <w14:ligatures w14:val="none"/>
        </w:rPr>
        <w:t xml:space="preserve"> to the query volume. This reverse order was evaluated, and the direction yielding the higher correlation value</w:t>
      </w:r>
      <w:r w:rsidR="007B62FF">
        <w:rPr>
          <w:rFonts w:eastAsia="Times New Roman" w:cs="Times New Roman"/>
          <w:kern w:val="0"/>
          <w14:ligatures w14:val="none"/>
        </w:rPr>
        <w:t xml:space="preserve"> for the downsampled volumes</w:t>
      </w:r>
      <w:r w:rsidR="00332B81" w:rsidRPr="00A7738C">
        <w:rPr>
          <w:rFonts w:eastAsia="Times New Roman" w:cs="Times New Roman"/>
          <w:kern w:val="0"/>
          <w14:ligatures w14:val="none"/>
        </w:rPr>
        <w:t xml:space="preserve"> was chosen for the final alignment parameters. </w:t>
      </w:r>
    </w:p>
    <w:p w14:paraId="5F6637C5" w14:textId="20679E17" w:rsidR="004C41FA" w:rsidRDefault="005D1805" w:rsidP="00DD11E8">
      <w:pPr>
        <w:pStyle w:val="ListParagraph"/>
        <w:numPr>
          <w:ilvl w:val="1"/>
          <w:numId w:val="18"/>
        </w:numPr>
        <w:spacing w:after="160" w:line="276" w:lineRule="auto"/>
        <w:jc w:val="both"/>
        <w:rPr>
          <w:rFonts w:eastAsia="Times New Roman" w:cs="Times New Roman"/>
          <w:kern w:val="0"/>
          <w14:ligatures w14:val="none"/>
        </w:rPr>
        <w:pPrChange w:id="99" w:author="Yoel Shkolnisky" w:date="2025-01-09T11:22:00Z" w16du:dateUtc="2025-01-09T09:22:00Z">
          <w:pPr>
            <w:pStyle w:val="ListParagraph"/>
            <w:numPr>
              <w:ilvl w:val="1"/>
              <w:numId w:val="18"/>
            </w:numPr>
            <w:spacing w:after="160" w:line="276" w:lineRule="auto"/>
            <w:ind w:left="644" w:hanging="360"/>
          </w:pPr>
        </w:pPrChange>
      </w:pPr>
      <w:r w:rsidRPr="005D1805">
        <w:rPr>
          <w:rFonts w:eastAsia="Times New Roman" w:cs="Times New Roman"/>
          <w:b/>
          <w:bCs/>
          <w:kern w:val="0"/>
          <w14:ligatures w14:val="none"/>
        </w:rPr>
        <w:t xml:space="preserve">Re-Selecting </w:t>
      </w:r>
      <w:r w:rsidR="00F52B3A">
        <w:rPr>
          <w:rFonts w:eastAsia="Times New Roman" w:cs="Times New Roman"/>
          <w:b/>
          <w:bCs/>
          <w:kern w:val="0"/>
          <w14:ligatures w14:val="none"/>
        </w:rPr>
        <w:t xml:space="preserve">the </w:t>
      </w:r>
      <w:del w:id="100" w:author="Yoel Shkolnisky" w:date="2025-01-09T11:22:00Z" w16du:dateUtc="2025-01-09T09:22:00Z">
        <w:r w:rsidRPr="005D1805" w:rsidDel="00DD11E8">
          <w:rPr>
            <w:rFonts w:eastAsia="Times New Roman" w:cs="Times New Roman"/>
            <w:b/>
            <w:bCs/>
            <w:kern w:val="0"/>
            <w14:ligatures w14:val="none"/>
          </w:rPr>
          <w:delText xml:space="preserve">Rotation </w:delText>
        </w:r>
      </w:del>
      <w:ins w:id="101" w:author="Yoel Shkolnisky" w:date="2025-01-09T11:22:00Z" w16du:dateUtc="2025-01-09T09:22:00Z">
        <w:r w:rsidR="00DD11E8">
          <w:rPr>
            <w:rFonts w:eastAsia="Times New Roman" w:cs="Times New Roman"/>
            <w:b/>
            <w:bCs/>
            <w:kern w:val="0"/>
            <w14:ligatures w14:val="none"/>
          </w:rPr>
          <w:t>r</w:t>
        </w:r>
        <w:r w:rsidR="00DD11E8" w:rsidRPr="005D1805">
          <w:rPr>
            <w:rFonts w:eastAsia="Times New Roman" w:cs="Times New Roman"/>
            <w:b/>
            <w:bCs/>
            <w:kern w:val="0"/>
            <w14:ligatures w14:val="none"/>
          </w:rPr>
          <w:t xml:space="preserve">otation </w:t>
        </w:r>
      </w:ins>
      <w:del w:id="102" w:author="Yoel Shkolnisky" w:date="2025-01-09T11:22:00Z" w16du:dateUtc="2025-01-09T09:22:00Z">
        <w:r w:rsidRPr="007C714D" w:rsidDel="00DD11E8">
          <w:rPr>
            <w:rFonts w:eastAsia="Times New Roman" w:cs="Times New Roman"/>
            <w:b/>
            <w:bCs/>
            <w:kern w:val="0"/>
            <w14:ligatures w14:val="none"/>
          </w:rPr>
          <w:delText>Matrices</w:delText>
        </w:r>
      </w:del>
      <w:ins w:id="103" w:author="Yoel Shkolnisky" w:date="2025-01-09T11:22:00Z" w16du:dateUtc="2025-01-09T09:22:00Z">
        <w:r w:rsidR="00DD11E8">
          <w:rPr>
            <w:rFonts w:eastAsia="Times New Roman" w:cs="Times New Roman"/>
            <w:b/>
            <w:bCs/>
            <w:kern w:val="0"/>
            <w14:ligatures w14:val="none"/>
          </w:rPr>
          <w:t>m</w:t>
        </w:r>
        <w:r w:rsidR="00DD11E8" w:rsidRPr="007C714D">
          <w:rPr>
            <w:rFonts w:eastAsia="Times New Roman" w:cs="Times New Roman"/>
            <w:b/>
            <w:bCs/>
            <w:kern w:val="0"/>
            <w14:ligatures w14:val="none"/>
          </w:rPr>
          <w:t>atrices</w:t>
        </w:r>
      </w:ins>
      <w:r w:rsidRPr="007C714D">
        <w:rPr>
          <w:rFonts w:eastAsia="Times New Roman" w:cs="Times New Roman"/>
          <w:b/>
          <w:bCs/>
          <w:kern w:val="0"/>
          <w14:ligatures w14:val="none"/>
        </w:rPr>
        <w:t>:</w:t>
      </w:r>
      <w:r w:rsidRPr="007C714D">
        <w:rPr>
          <w:rFonts w:eastAsia="Times New Roman" w:cs="Times New Roman"/>
          <w:kern w:val="0"/>
          <w14:ligatures w14:val="none"/>
        </w:rPr>
        <w:t xml:space="preserve"> </w:t>
      </w:r>
      <w:commentRangeStart w:id="104"/>
      <w:r w:rsidR="007C714D" w:rsidRPr="007C714D">
        <w:rPr>
          <w:rFonts w:eastAsia="Times New Roman" w:cs="Times New Roman"/>
          <w:kern w:val="0"/>
          <w14:ligatures w14:val="none"/>
        </w:rPr>
        <w:t>Upon the calculation of the downsampled volume alignment based on the default directionality</w:t>
      </w:r>
      <w:commentRangeEnd w:id="104"/>
      <w:r w:rsidR="00DD11E8">
        <w:rPr>
          <w:rStyle w:val="CommentReference"/>
        </w:rPr>
        <w:commentReference w:id="104"/>
      </w:r>
      <w:r w:rsidR="007C714D" w:rsidRPr="007C714D">
        <w:rPr>
          <w:rFonts w:eastAsia="Times New Roman" w:cs="Times New Roman"/>
          <w:kern w:val="0"/>
          <w14:ligatures w14:val="none"/>
        </w:rPr>
        <w:t xml:space="preserve">, two new random sets of </w:t>
      </w:r>
      <m:oMath>
        <m:r>
          <w:rPr>
            <w:rFonts w:ascii="Cambria Math" w:eastAsia="Times New Roman" w:hAnsi="Cambria Math" w:cs="Times New Roman"/>
            <w:kern w:val="0"/>
            <w14:ligatures w14:val="none"/>
          </w:rPr>
          <m:t>Nprojs</m:t>
        </m:r>
      </m:oMath>
      <w:r w:rsidR="007C714D" w:rsidRPr="007C714D">
        <w:rPr>
          <w:rFonts w:eastAsia="Times New Roman" w:cs="Times New Roman"/>
          <w:kern w:val="0"/>
          <w14:ligatures w14:val="none"/>
        </w:rPr>
        <w:t xml:space="preserve"> rotation matrices are sampled. The alignment parameters are subsequently re-evaluated employing this new selection. </w:t>
      </w:r>
      <w:commentRangeStart w:id="105"/>
      <w:r w:rsidR="007C714D" w:rsidRPr="007C714D">
        <w:rPr>
          <w:rFonts w:eastAsia="Times New Roman" w:cs="Times New Roman"/>
          <w:kern w:val="0"/>
          <w14:ligatures w14:val="none"/>
        </w:rPr>
        <w:t>The parameters that yield the highest correlation for the downsampled volumes are then selected and applied to the original volumes.</w:t>
      </w:r>
      <w:commentRangeEnd w:id="105"/>
      <w:r w:rsidR="00DD11E8">
        <w:rPr>
          <w:rStyle w:val="CommentReference"/>
        </w:rPr>
        <w:commentReference w:id="105"/>
      </w:r>
    </w:p>
    <w:p w14:paraId="70ADB9DC" w14:textId="77777777" w:rsidR="004307B2" w:rsidRDefault="004307B2" w:rsidP="00E8633C">
      <w:pPr>
        <w:spacing w:after="160" w:line="276" w:lineRule="auto"/>
        <w:rPr>
          <w:b/>
          <w:bCs/>
        </w:rPr>
      </w:pPr>
      <w:r>
        <w:rPr>
          <w:b/>
          <w:bCs/>
        </w:rPr>
        <w:br w:type="page"/>
      </w:r>
    </w:p>
    <w:p w14:paraId="027BB6D0" w14:textId="6366727D" w:rsidR="00C52EB3" w:rsidRPr="00C52EB3" w:rsidRDefault="00C52EB3" w:rsidP="00E8633C">
      <w:pPr>
        <w:spacing w:after="160" w:line="276" w:lineRule="auto"/>
        <w:rPr>
          <w:b/>
          <w:bCs/>
        </w:rPr>
      </w:pPr>
      <w:r>
        <w:rPr>
          <w:b/>
          <w:bCs/>
        </w:rPr>
        <w:lastRenderedPageBreak/>
        <w:t xml:space="preserve">C. Modification to the </w:t>
      </w:r>
      <w:ins w:id="106" w:author="Yoel Shkolnisky" w:date="2025-01-09T11:24:00Z" w16du:dateUtc="2025-01-09T09:24:00Z">
        <w:r w:rsidR="00DD11E8">
          <w:rPr>
            <w:b/>
            <w:bCs/>
          </w:rPr>
          <w:t>o</w:t>
        </w:r>
      </w:ins>
      <w:del w:id="107" w:author="Yoel Shkolnisky" w:date="2025-01-09T11:24:00Z" w16du:dateUtc="2025-01-09T09:24:00Z">
        <w:r w:rsidDel="00DD11E8">
          <w:rPr>
            <w:b/>
            <w:bCs/>
          </w:rPr>
          <w:delText>O</w:delText>
        </w:r>
      </w:del>
      <w:r>
        <w:rPr>
          <w:b/>
          <w:bCs/>
        </w:rPr>
        <w:t xml:space="preserve">ptimization </w:t>
      </w:r>
      <w:del w:id="108" w:author="Yoel Shkolnisky" w:date="2025-01-09T11:24:00Z" w16du:dateUtc="2025-01-09T09:24:00Z">
        <w:r w:rsidDel="00DD11E8">
          <w:rPr>
            <w:b/>
            <w:bCs/>
          </w:rPr>
          <w:delText>Process</w:delText>
        </w:r>
      </w:del>
      <w:ins w:id="109" w:author="Yoel Shkolnisky" w:date="2025-01-09T11:24:00Z" w16du:dateUtc="2025-01-09T09:24:00Z">
        <w:r w:rsidR="00DD11E8">
          <w:rPr>
            <w:b/>
            <w:bCs/>
          </w:rPr>
          <w:t>p</w:t>
        </w:r>
        <w:r w:rsidR="00DD11E8">
          <w:rPr>
            <w:b/>
            <w:bCs/>
          </w:rPr>
          <w:t>rocess</w:t>
        </w:r>
      </w:ins>
      <w:r>
        <w:rPr>
          <w:b/>
          <w:bCs/>
        </w:rPr>
        <w:t>:</w:t>
      </w:r>
    </w:p>
    <w:p w14:paraId="1CE151EE" w14:textId="58BC1F25" w:rsidR="00CA5485" w:rsidRDefault="00442810" w:rsidP="00DD11E8">
      <w:pPr>
        <w:spacing w:after="160" w:line="276" w:lineRule="auto"/>
        <w:jc w:val="both"/>
        <w:pPrChange w:id="110" w:author="Yoel Shkolnisky" w:date="2025-01-09T11:24:00Z" w16du:dateUtc="2025-01-09T09:24:00Z">
          <w:pPr>
            <w:spacing w:after="160" w:line="276" w:lineRule="auto"/>
          </w:pPr>
        </w:pPrChange>
      </w:pPr>
      <w:del w:id="111" w:author="Yoel Shkolnisky" w:date="2025-01-09T11:24:00Z" w16du:dateUtc="2025-01-09T09:24:00Z">
        <w:r w:rsidRPr="00B25370" w:rsidDel="00DD11E8">
          <w:rPr>
            <w:b/>
            <w:bCs/>
          </w:rPr>
          <w:delText>Replacement of</w:delText>
        </w:r>
      </w:del>
      <w:ins w:id="112" w:author="Yoel Shkolnisky" w:date="2025-01-09T11:24:00Z" w16du:dateUtc="2025-01-09T09:24:00Z">
        <w:r w:rsidR="00DD11E8">
          <w:rPr>
            <w:b/>
            <w:bCs/>
          </w:rPr>
          <w:t>Replacing the</w:t>
        </w:r>
      </w:ins>
      <w:r w:rsidRPr="00B25370">
        <w:rPr>
          <w:b/>
          <w:bCs/>
        </w:rPr>
        <w:t xml:space="preserve"> BFGS Optimization</w:t>
      </w:r>
      <w:r w:rsidRPr="00472625">
        <w:t xml:space="preserve">: </w:t>
      </w:r>
      <w:r w:rsidR="002473B6" w:rsidRPr="002473B6">
        <w:t xml:space="preserve">The original BFGS optimization step was replaced with ChimeraX's built-in 'Fit in Map' command, which performs similar final refinements. </w:t>
      </w:r>
    </w:p>
    <w:p w14:paraId="36462712" w14:textId="0FEE94B5" w:rsidR="002473B6" w:rsidRPr="002473B6" w:rsidRDefault="002473B6" w:rsidP="00DD11E8">
      <w:pPr>
        <w:spacing w:after="160" w:line="276" w:lineRule="auto"/>
        <w:jc w:val="both"/>
        <w:pPrChange w:id="113" w:author="Yoel Shkolnisky" w:date="2025-01-09T11:24:00Z" w16du:dateUtc="2025-01-09T09:24:00Z">
          <w:pPr>
            <w:spacing w:after="160" w:line="276" w:lineRule="auto"/>
          </w:pPr>
        </w:pPrChange>
      </w:pPr>
      <w:r w:rsidRPr="002473B6">
        <w:t>BFGS Algorithm</w:t>
      </w:r>
      <w:r w:rsidR="00D538EC">
        <w:t xml:space="preserve"> –</w:t>
      </w:r>
      <w:r w:rsidRPr="002473B6">
        <w:t xml:space="preserve"> The Broyden–Fletcher–Goldfarb–Shanno (BFGS) algorithm is a widely used iterative method for solving unconstrained nonlinear optimization problems. Named after its developers, this algorithm is particularly valued for its efficiency and robustness. It approximates the second-order Hessian matrix of the objective function by iteratively updating an inverse Hessian matrix using gradient evaluations. The BFGS method is known for its superlinear convergence properties, making it a powerful tool for optimizing complex functions with a high degree of accuracy.</w:t>
      </w:r>
      <w:r w:rsidR="00D538EC">
        <w:t xml:space="preserve"> </w:t>
      </w:r>
      <w:r w:rsidR="00D538EC" w:rsidRPr="00D538EC">
        <w:t xml:space="preserve">Within the context of EMalign, the BFGS algorithm refines the alignment of </w:t>
      </w:r>
      <w:r w:rsidR="00D538EC">
        <w:t>density</w:t>
      </w:r>
      <w:r w:rsidR="00D538EC" w:rsidRPr="00D538EC">
        <w:t xml:space="preserve"> maps by optimizing their correlation values, thereby enhancing alignment quality and ensuring minimal residual errors.</w:t>
      </w:r>
    </w:p>
    <w:p w14:paraId="456A2F56" w14:textId="3FF730E4" w:rsidR="00D538EC" w:rsidRDefault="00D538EC" w:rsidP="00DD11E8">
      <w:pPr>
        <w:spacing w:after="160" w:line="276" w:lineRule="auto"/>
        <w:jc w:val="both"/>
        <w:pPrChange w:id="114" w:author="Yoel Shkolnisky" w:date="2025-01-09T11:24:00Z" w16du:dateUtc="2025-01-09T09:24:00Z">
          <w:pPr>
            <w:spacing w:after="160" w:line="276" w:lineRule="auto"/>
          </w:pPr>
        </w:pPrChange>
      </w:pPr>
      <w:r>
        <w:t>'</w:t>
      </w:r>
      <w:r w:rsidR="002473B6" w:rsidRPr="002473B6">
        <w:t>Fit in Map</w:t>
      </w:r>
      <w:r>
        <w:t>' –</w:t>
      </w:r>
      <w:r w:rsidR="002473B6" w:rsidRPr="002473B6">
        <w:t xml:space="preserve"> </w:t>
      </w:r>
      <w:r>
        <w:t>t</w:t>
      </w:r>
      <w:r w:rsidRPr="00D538EC">
        <w:t xml:space="preserve">his volume alignment tool, integrated within the ChimeraX platform, optimizes the placement and alignment of molecular structures within density maps. Utilizing </w:t>
      </w:r>
      <w:del w:id="115" w:author="Yoel Shkolnisky" w:date="2025-01-09T11:35:00Z" w16du:dateUtc="2025-01-09T09:35:00Z">
        <w:r w:rsidRPr="00D538EC" w:rsidDel="00FE573E">
          <w:delText>a comprehensive</w:delText>
        </w:r>
      </w:del>
      <w:ins w:id="116" w:author="Yoel Shkolnisky" w:date="2025-01-09T11:35:00Z" w16du:dateUtc="2025-01-09T09:35:00Z">
        <w:r w:rsidR="00FE573E">
          <w:t>a gradient based</w:t>
        </w:r>
      </w:ins>
      <w:r w:rsidRPr="00D538EC">
        <w:t xml:space="preserve"> search algorithm, 'Fit in Map' identifies the optimal fit of a model within an electron microscopy (EM) map, considering both rotational and translational adjustments to ensure accurate positioning within the density map. The 'Fit in Map' tool capitalizes on ChimeraX's robust optimization algorithms, which handle large datasets and complex molecular structures efficiently. In the context of the EMalign algorithm, the 'Fit in Map' feature is employed to further optimize the alignment of </w:t>
      </w:r>
      <w:del w:id="117" w:author="Yoel Shkolnisky" w:date="2025-01-09T11:36:00Z" w16du:dateUtc="2025-01-09T09:36:00Z">
        <w:r w:rsidRPr="00D538EC" w:rsidDel="00FE573E">
          <w:delText xml:space="preserve">post-aligned </w:delText>
        </w:r>
      </w:del>
      <w:r w:rsidRPr="00D538EC">
        <w:t>maps</w:t>
      </w:r>
      <w:ins w:id="118" w:author="Yoel Shkolnisky" w:date="2025-01-09T11:36:00Z" w16du:dateUtc="2025-01-09T09:36:00Z">
        <w:r w:rsidR="00FE573E">
          <w:t xml:space="preserve"> aligned by EMalign</w:t>
        </w:r>
      </w:ins>
      <w:r w:rsidRPr="00D538EC">
        <w:t xml:space="preserve">, thereby enhancing the accuracy and quality of </w:t>
      </w:r>
      <w:r>
        <w:t>density maps</w:t>
      </w:r>
      <w:ins w:id="119" w:author="Yoel Shkolnisky" w:date="2025-01-09T11:36:00Z" w16du:dateUtc="2025-01-09T09:36:00Z">
        <w:r w:rsidR="00FE573E">
          <w:t>’</w:t>
        </w:r>
      </w:ins>
      <w:r w:rsidRPr="00D538EC">
        <w:t xml:space="preserve"> alignments.</w:t>
      </w:r>
    </w:p>
    <w:p w14:paraId="207F5141" w14:textId="784CDB20" w:rsidR="00CA5485" w:rsidRDefault="00D538EC" w:rsidP="00DD11E8">
      <w:pPr>
        <w:spacing w:after="160" w:line="276" w:lineRule="auto"/>
        <w:jc w:val="both"/>
        <w:rPr>
          <w:b/>
          <w:bCs/>
        </w:rPr>
        <w:pPrChange w:id="120" w:author="Yoel Shkolnisky" w:date="2025-01-09T11:24:00Z" w16du:dateUtc="2025-01-09T09:24:00Z">
          <w:pPr>
            <w:spacing w:after="160" w:line="276" w:lineRule="auto"/>
          </w:pPr>
        </w:pPrChange>
      </w:pPr>
      <w:r w:rsidRPr="00D538EC">
        <w:t xml:space="preserve">The 'Fit in Map' command alone is insufficient for optimal alignment of volumes, as it necessitates an initial manual alignment by the user to achieve the best possible overlap prior to fine-tuning. </w:t>
      </w:r>
      <w:r w:rsidR="00671967">
        <w:t>As a result</w:t>
      </w:r>
      <w:r w:rsidRPr="00D538EC">
        <w:t xml:space="preserve">, the alignment accuracy is heavily dependent on the quality of the user's manual alignment. </w:t>
      </w:r>
      <w:r w:rsidR="00671967">
        <w:t>T</w:t>
      </w:r>
      <w:r w:rsidRPr="00D538EC">
        <w:t xml:space="preserve">he EMalign algorithm automates the entire alignment process, obviating the need for any pre-processing or manual alignment, which constitutes a significant advantage. However, even with EMalign’s automatic alignment, the application of 'Fit in Map' for additional refinement can </w:t>
      </w:r>
      <w:r w:rsidR="00671967">
        <w:t>significantly increase</w:t>
      </w:r>
      <w:r w:rsidRPr="00D538EC">
        <w:t xml:space="preserve"> the precision of the final result. </w:t>
      </w:r>
      <w:r w:rsidR="00671967">
        <w:t>Therefore</w:t>
      </w:r>
      <w:r w:rsidRPr="00D538EC">
        <w:t xml:space="preserve">, an optional checkbox (default: checked) was incorporated into the EMalign tool's options menu, </w:t>
      </w:r>
      <w:del w:id="121" w:author="Yoel Shkolnisky" w:date="2025-01-09T11:38:00Z" w16du:dateUtc="2025-01-09T09:38:00Z">
        <w:r w:rsidRPr="00D538EC" w:rsidDel="00FE573E">
          <w:delText xml:space="preserve">permitting </w:delText>
        </w:r>
      </w:del>
      <w:ins w:id="122" w:author="Yoel Shkolnisky" w:date="2025-01-09T11:38:00Z" w16du:dateUtc="2025-01-09T09:38:00Z">
        <w:r w:rsidR="00FE573E">
          <w:t>allowing</w:t>
        </w:r>
        <w:r w:rsidR="00FE573E" w:rsidRPr="00D538EC">
          <w:t xml:space="preserve"> </w:t>
        </w:r>
      </w:ins>
      <w:r w:rsidRPr="00D538EC">
        <w:t>users to determine whether to execute 'Fit in Map' at the conclusion of the EMalign alignment. If selected, the command is automatically executed, thereby providing a more refined alignment.</w:t>
      </w:r>
      <w:r w:rsidR="00671967">
        <w:rPr>
          <w:b/>
          <w:bCs/>
        </w:rPr>
        <w:t xml:space="preserve"> </w:t>
      </w:r>
      <w:r w:rsidR="00671967" w:rsidRPr="00671967">
        <w:t>Consequently, the necessity for the BFGS algorithm was obviated, leading to its removal to enhance computational efficiency and reduce running times.</w:t>
      </w:r>
      <w:r w:rsidR="00CA5485">
        <w:rPr>
          <w:b/>
          <w:bCs/>
        </w:rPr>
        <w:br w:type="page"/>
      </w:r>
    </w:p>
    <w:p w14:paraId="2AC3909D" w14:textId="0A729FC4" w:rsidR="00233D84" w:rsidRPr="00233D84" w:rsidRDefault="00C52EB3" w:rsidP="00E8633C">
      <w:pPr>
        <w:spacing w:after="160" w:line="276" w:lineRule="auto"/>
        <w:rPr>
          <w:b/>
          <w:bCs/>
        </w:rPr>
      </w:pPr>
      <w:r>
        <w:rPr>
          <w:b/>
          <w:bCs/>
        </w:rPr>
        <w:lastRenderedPageBreak/>
        <w:t>D</w:t>
      </w:r>
      <w:r w:rsidR="00233D84" w:rsidRPr="00233D84">
        <w:rPr>
          <w:b/>
          <w:bCs/>
        </w:rPr>
        <w:t xml:space="preserve">. Modifications </w:t>
      </w:r>
      <w:ins w:id="123" w:author="Yoel Shkolnisky" w:date="2025-01-09T11:38:00Z" w16du:dateUtc="2025-01-09T09:38:00Z">
        <w:r w:rsidR="00FE573E">
          <w:rPr>
            <w:b/>
            <w:bCs/>
          </w:rPr>
          <w:t>m</w:t>
        </w:r>
      </w:ins>
      <w:del w:id="124" w:author="Yoel Shkolnisky" w:date="2025-01-09T11:38:00Z" w16du:dateUtc="2025-01-09T09:38:00Z">
        <w:r w:rsidR="00233D84" w:rsidRPr="00233D84" w:rsidDel="00FE573E">
          <w:rPr>
            <w:b/>
            <w:bCs/>
          </w:rPr>
          <w:delText>M</w:delText>
        </w:r>
      </w:del>
      <w:r w:rsidR="00233D84" w:rsidRPr="00233D84">
        <w:rPr>
          <w:b/>
          <w:bCs/>
        </w:rPr>
        <w:t xml:space="preserve">ade to </w:t>
      </w:r>
      <w:ins w:id="125" w:author="Yoel Shkolnisky" w:date="2025-01-09T11:38:00Z" w16du:dateUtc="2025-01-09T09:38:00Z">
        <w:r w:rsidR="00FE573E">
          <w:rPr>
            <w:b/>
            <w:bCs/>
          </w:rPr>
          <w:t>a</w:t>
        </w:r>
      </w:ins>
      <w:del w:id="126" w:author="Yoel Shkolnisky" w:date="2025-01-09T11:38:00Z" w16du:dateUtc="2025-01-09T09:38:00Z">
        <w:r w:rsidR="00233D84" w:rsidRPr="00233D84" w:rsidDel="00FE573E">
          <w:rPr>
            <w:b/>
            <w:bCs/>
          </w:rPr>
          <w:delText>A</w:delText>
        </w:r>
      </w:del>
      <w:r w:rsidR="00233D84" w:rsidRPr="00233D84">
        <w:rPr>
          <w:b/>
          <w:bCs/>
        </w:rPr>
        <w:t xml:space="preserve">dd </w:t>
      </w:r>
      <w:ins w:id="127" w:author="Yoel Shkolnisky" w:date="2025-01-09T11:38:00Z" w16du:dateUtc="2025-01-09T09:38:00Z">
        <w:r w:rsidR="00FE573E">
          <w:rPr>
            <w:b/>
            <w:bCs/>
          </w:rPr>
          <w:t>n</w:t>
        </w:r>
      </w:ins>
      <w:del w:id="128" w:author="Yoel Shkolnisky" w:date="2025-01-09T11:38:00Z" w16du:dateUtc="2025-01-09T09:38:00Z">
        <w:r w:rsidR="00233D84" w:rsidRPr="00233D84" w:rsidDel="00FE573E">
          <w:rPr>
            <w:b/>
            <w:bCs/>
          </w:rPr>
          <w:delText>N</w:delText>
        </w:r>
      </w:del>
      <w:r w:rsidR="00233D84" w:rsidRPr="00233D84">
        <w:rPr>
          <w:b/>
          <w:bCs/>
        </w:rPr>
        <w:t xml:space="preserve">ew </w:t>
      </w:r>
      <w:ins w:id="129" w:author="Yoel Shkolnisky" w:date="2025-01-09T11:38:00Z" w16du:dateUtc="2025-01-09T09:38:00Z">
        <w:r w:rsidR="00FE573E">
          <w:rPr>
            <w:b/>
            <w:bCs/>
          </w:rPr>
          <w:t>f</w:t>
        </w:r>
      </w:ins>
      <w:del w:id="130" w:author="Yoel Shkolnisky" w:date="2025-01-09T11:38:00Z" w16du:dateUtc="2025-01-09T09:38:00Z">
        <w:r w:rsidR="00233D84" w:rsidRPr="00233D84" w:rsidDel="00FE573E">
          <w:rPr>
            <w:b/>
            <w:bCs/>
          </w:rPr>
          <w:delText>F</w:delText>
        </w:r>
      </w:del>
      <w:r w:rsidR="00233D84" w:rsidRPr="00233D84">
        <w:rPr>
          <w:b/>
          <w:bCs/>
        </w:rPr>
        <w:t>unctionalities to EMalign:</w:t>
      </w:r>
    </w:p>
    <w:p w14:paraId="55C20304" w14:textId="3E5FD45B" w:rsidR="00442810" w:rsidRDefault="00442810" w:rsidP="00EF1C5C">
      <w:pPr>
        <w:pStyle w:val="ListParagraph"/>
        <w:numPr>
          <w:ilvl w:val="1"/>
          <w:numId w:val="1"/>
        </w:numPr>
        <w:spacing w:after="160" w:line="276" w:lineRule="auto"/>
        <w:ind w:left="567"/>
        <w:jc w:val="both"/>
        <w:pPrChange w:id="131" w:author="Yoel Shkolnisky" w:date="2025-01-09T11:39:00Z" w16du:dateUtc="2025-01-09T09:39:00Z">
          <w:pPr>
            <w:pStyle w:val="ListParagraph"/>
            <w:numPr>
              <w:ilvl w:val="1"/>
              <w:numId w:val="1"/>
            </w:numPr>
            <w:spacing w:after="160" w:line="276" w:lineRule="auto"/>
            <w:ind w:left="567" w:hanging="360"/>
          </w:pPr>
        </w:pPrChange>
      </w:pPr>
      <w:r w:rsidRPr="001F6D8B">
        <w:rPr>
          <w:b/>
          <w:bCs/>
        </w:rPr>
        <w:t xml:space="preserve">Alignment of </w:t>
      </w:r>
      <w:ins w:id="132" w:author="Yoel Shkolnisky" w:date="2025-01-09T11:40:00Z" w16du:dateUtc="2025-01-09T09:40:00Z">
        <w:r w:rsidR="00EF1C5C">
          <w:rPr>
            <w:b/>
            <w:bCs/>
          </w:rPr>
          <w:t>m</w:t>
        </w:r>
      </w:ins>
      <w:del w:id="133" w:author="Yoel Shkolnisky" w:date="2025-01-09T11:40:00Z" w16du:dateUtc="2025-01-09T09:40:00Z">
        <w:r w:rsidRPr="001F6D8B" w:rsidDel="00EF1C5C">
          <w:rPr>
            <w:b/>
            <w:bCs/>
          </w:rPr>
          <w:delText>M</w:delText>
        </w:r>
      </w:del>
      <w:r w:rsidRPr="001F6D8B">
        <w:rPr>
          <w:b/>
          <w:bCs/>
        </w:rPr>
        <w:t xml:space="preserve">aps with </w:t>
      </w:r>
      <w:ins w:id="134" w:author="Yoel Shkolnisky" w:date="2025-01-09T11:40:00Z" w16du:dateUtc="2025-01-09T09:40:00Z">
        <w:r w:rsidR="00EF1C5C">
          <w:rPr>
            <w:b/>
            <w:bCs/>
          </w:rPr>
          <w:t>d</w:t>
        </w:r>
      </w:ins>
      <w:del w:id="135" w:author="Yoel Shkolnisky" w:date="2025-01-09T11:40:00Z" w16du:dateUtc="2025-01-09T09:40:00Z">
        <w:r w:rsidRPr="001F6D8B" w:rsidDel="00EF1C5C">
          <w:rPr>
            <w:b/>
            <w:bCs/>
          </w:rPr>
          <w:delText>D</w:delText>
        </w:r>
      </w:del>
      <w:r w:rsidRPr="001F6D8B">
        <w:rPr>
          <w:b/>
          <w:bCs/>
        </w:rPr>
        <w:t xml:space="preserve">ifferent </w:t>
      </w:r>
      <w:ins w:id="136" w:author="Yoel Shkolnisky" w:date="2025-01-09T11:40:00Z" w16du:dateUtc="2025-01-09T09:40:00Z">
        <w:r w:rsidR="00EF1C5C">
          <w:rPr>
            <w:b/>
            <w:bCs/>
          </w:rPr>
          <w:t>d</w:t>
        </w:r>
      </w:ins>
      <w:del w:id="137" w:author="Yoel Shkolnisky" w:date="2025-01-09T11:40:00Z" w16du:dateUtc="2025-01-09T09:40:00Z">
        <w:r w:rsidRPr="001F6D8B" w:rsidDel="00EF1C5C">
          <w:rPr>
            <w:b/>
            <w:bCs/>
          </w:rPr>
          <w:delText>D</w:delText>
        </w:r>
      </w:del>
      <w:r w:rsidRPr="001F6D8B">
        <w:rPr>
          <w:b/>
          <w:bCs/>
        </w:rPr>
        <w:t>imensions</w:t>
      </w:r>
      <w:r w:rsidRPr="00C447D6">
        <w:t xml:space="preserve">: </w:t>
      </w:r>
      <w:r w:rsidRPr="00EE6F9C">
        <w:t xml:space="preserve">During beta testing with biologists who frequently use ChimeraX, the </w:t>
      </w:r>
      <w:r w:rsidR="00CA77E0">
        <w:t>need</w:t>
      </w:r>
      <w:r w:rsidRPr="00EE6F9C">
        <w:t xml:space="preserve"> for aligning maps of different sizes was highlighted. Similar volumes often arise due to biological reasons, such as different states of a molecule or varied conformations of a protein. The dimensions of the maps can differ because they </w:t>
      </w:r>
      <w:del w:id="138" w:author="Yoel Shkolnisky" w:date="2025-01-09T11:41:00Z" w16du:dateUtc="2025-01-09T09:41:00Z">
        <w:r w:rsidRPr="00EE6F9C" w:rsidDel="00EF1C5C">
          <w:delText>are generated by electron microscopes</w:delText>
        </w:r>
      </w:del>
      <w:ins w:id="139" w:author="Yoel Shkolnisky" w:date="2025-01-09T11:41:00Z" w16du:dateUtc="2025-01-09T09:41:00Z">
        <w:r w:rsidR="00EF1C5C">
          <w:t>imaged under different conditions</w:t>
        </w:r>
      </w:ins>
      <w:r w:rsidRPr="00EE6F9C">
        <w:t xml:space="preserve">, </w:t>
      </w:r>
      <w:ins w:id="140" w:author="Yoel Shkolnisky" w:date="2025-01-09T11:41:00Z" w16du:dateUtc="2025-01-09T09:41:00Z">
        <w:r w:rsidR="00EF1C5C">
          <w:t xml:space="preserve">even though the underlying structures are similar. </w:t>
        </w:r>
      </w:ins>
      <w:del w:id="141" w:author="Yoel Shkolnisky" w:date="2025-01-09T11:41:00Z" w16du:dateUtc="2025-01-09T09:41:00Z">
        <w:r w:rsidRPr="00EE6F9C" w:rsidDel="00EF1C5C">
          <w:delText>and it is possible that two similar maps (potentially of the same molecule) were produced using different microscopes.</w:delText>
        </w:r>
        <w:r w:rsidDel="00EF1C5C">
          <w:delText xml:space="preserve"> </w:delText>
        </w:r>
      </w:del>
      <w:r w:rsidRPr="00C447D6">
        <w:t>Functionality was added to align density maps with different dimensions.</w:t>
      </w:r>
      <w:r>
        <w:t xml:space="preserve"> For example</w:t>
      </w:r>
      <w:r w:rsidRPr="00C447D6">
        <w:t>, if the reference map's grid size (</w:t>
      </w:r>
      <m:oMath>
        <m:sSub>
          <m:sSubPr>
            <m:ctrlPr>
              <w:rPr>
                <w:rFonts w:ascii="Cambria Math" w:hAnsi="Cambria Math"/>
                <w:i/>
              </w:rPr>
            </m:ctrlPr>
          </m:sSubPr>
          <m:e>
            <m:r>
              <w:rPr>
                <w:rFonts w:ascii="Cambria Math" w:hAnsi="Cambria Math"/>
              </w:rPr>
              <m:t>N</m:t>
            </m:r>
          </m:e>
          <m:sub>
            <m:r>
              <w:rPr>
                <w:rFonts w:ascii="Cambria Math" w:hAnsi="Cambria Math"/>
              </w:rPr>
              <m:t>ref</m:t>
            </m:r>
          </m:sub>
        </m:sSub>
      </m:oMath>
      <w:r w:rsidRPr="00C447D6">
        <w:t>) is smaller and its voxel size (</w:t>
      </w:r>
      <m:oMath>
        <m:r>
          <w:rPr>
            <w:rFonts w:ascii="Cambria Math" w:hAnsi="Cambria Math"/>
          </w:rPr>
          <m:t>pixe</m:t>
        </m:r>
        <m:sSub>
          <m:sSubPr>
            <m:ctrlPr>
              <w:rPr>
                <w:rFonts w:ascii="Cambria Math" w:hAnsi="Cambria Math"/>
                <w:i/>
              </w:rPr>
            </m:ctrlPr>
          </m:sSubPr>
          <m:e>
            <m:r>
              <w:rPr>
                <w:rFonts w:ascii="Cambria Math" w:hAnsi="Cambria Math"/>
              </w:rPr>
              <m:t>l</m:t>
            </m:r>
          </m:e>
          <m:sub>
            <m:r>
              <w:rPr>
                <w:rFonts w:ascii="Cambria Math" w:hAnsi="Cambria Math"/>
              </w:rPr>
              <m:t>ref</m:t>
            </m:r>
          </m:sub>
        </m:sSub>
      </m:oMath>
      <w:r w:rsidRPr="00C447D6">
        <w:t>) is larger than the query map's grid size (</w:t>
      </w:r>
      <m:oMath>
        <m:sSub>
          <m:sSubPr>
            <m:ctrlPr>
              <w:rPr>
                <w:rFonts w:ascii="Cambria Math" w:hAnsi="Cambria Math"/>
                <w:i/>
              </w:rPr>
            </m:ctrlPr>
          </m:sSubPr>
          <m:e>
            <m:r>
              <w:rPr>
                <w:rFonts w:ascii="Cambria Math" w:hAnsi="Cambria Math"/>
              </w:rPr>
              <m:t>N</m:t>
            </m:r>
          </m:e>
          <m:sub>
            <m:r>
              <w:rPr>
                <w:rFonts w:ascii="Cambria Math" w:hAnsi="Cambria Math"/>
              </w:rPr>
              <m:t>query</m:t>
            </m:r>
          </m:sub>
        </m:sSub>
      </m:oMath>
      <w:r w:rsidRPr="00C447D6">
        <w:t>) and voxel size (</w:t>
      </w:r>
      <m:oMath>
        <m:r>
          <w:rPr>
            <w:rFonts w:ascii="Cambria Math" w:hAnsi="Cambria Math"/>
          </w:rPr>
          <m:t>pixe</m:t>
        </m:r>
        <m:sSub>
          <m:sSubPr>
            <m:ctrlPr>
              <w:rPr>
                <w:rFonts w:ascii="Cambria Math" w:hAnsi="Cambria Math"/>
                <w:i/>
              </w:rPr>
            </m:ctrlPr>
          </m:sSubPr>
          <m:e>
            <m:r>
              <w:rPr>
                <w:rFonts w:ascii="Cambria Math" w:hAnsi="Cambria Math"/>
              </w:rPr>
              <m:t>l</m:t>
            </m:r>
          </m:e>
          <m:sub>
            <m:r>
              <w:rPr>
                <w:rFonts w:ascii="Cambria Math" w:hAnsi="Cambria Math"/>
              </w:rPr>
              <m:t>query</m:t>
            </m:r>
          </m:sub>
        </m:sSub>
      </m:oMath>
      <w:r w:rsidRPr="00C447D6">
        <w:t>), the following steps are taken:</w:t>
      </w:r>
    </w:p>
    <w:p w14:paraId="47192F02" w14:textId="5664BFFE" w:rsidR="00B25370" w:rsidRDefault="00442810" w:rsidP="00EF1C5C">
      <w:pPr>
        <w:pStyle w:val="ListParagraph"/>
        <w:numPr>
          <w:ilvl w:val="0"/>
          <w:numId w:val="4"/>
        </w:numPr>
        <w:spacing w:after="160" w:line="276" w:lineRule="auto"/>
        <w:jc w:val="both"/>
        <w:pPrChange w:id="142" w:author="Yoel Shkolnisky" w:date="2025-01-09T11:39:00Z" w16du:dateUtc="2025-01-09T09:39:00Z">
          <w:pPr>
            <w:pStyle w:val="ListParagraph"/>
            <w:numPr>
              <w:numId w:val="4"/>
            </w:numPr>
            <w:tabs>
              <w:tab w:val="num" w:pos="927"/>
            </w:tabs>
            <w:spacing w:after="160" w:line="276" w:lineRule="auto"/>
            <w:ind w:left="927" w:hanging="360"/>
          </w:pPr>
        </w:pPrChange>
      </w:pPr>
      <w:r w:rsidRPr="00C447D6">
        <w:t xml:space="preserve">Calculate the </w:t>
      </w:r>
      <w:r>
        <w:t>size</w:t>
      </w:r>
      <w:r w:rsidRPr="00C447D6">
        <w:t>:</w:t>
      </w:r>
      <w:r w:rsidR="00CA77E0">
        <w:t xml:space="preserve"> </w:t>
      </w:r>
      <w:r w:rsidRPr="00C447D6">
        <w:t xml:space="preserve"> </w:t>
      </w:r>
      <m:oMath>
        <m:sSub>
          <m:sSubPr>
            <m:ctrlPr>
              <w:rPr>
                <w:rFonts w:ascii="Cambria Math" w:hAnsi="Cambria Math"/>
                <w:i/>
              </w:rPr>
            </m:ctrlPr>
          </m:sSubPr>
          <m:e>
            <m:r>
              <w:rPr>
                <w:rFonts w:ascii="Cambria Math" w:hAnsi="Cambria Math"/>
              </w:rPr>
              <m:t>N</m:t>
            </m:r>
          </m:e>
          <m:sub>
            <m:r>
              <w:rPr>
                <w:rFonts w:ascii="Cambria Math" w:hAnsi="Cambria Math"/>
              </w:rPr>
              <m:t>quer</m:t>
            </m:r>
            <m:sSub>
              <m:sSubPr>
                <m:ctrlPr>
                  <w:rPr>
                    <w:rFonts w:ascii="Cambria Math" w:hAnsi="Cambria Math"/>
                    <w:i/>
                  </w:rPr>
                </m:ctrlPr>
              </m:sSubPr>
              <m:e>
                <m:r>
                  <w:rPr>
                    <w:rFonts w:ascii="Cambria Math" w:hAnsi="Cambria Math"/>
                  </w:rPr>
                  <m:t>y</m:t>
                </m:r>
              </m:e>
              <m:sub>
                <m:r>
                  <w:rPr>
                    <w:rFonts w:ascii="Cambria Math" w:hAnsi="Cambria Math"/>
                  </w:rPr>
                  <m:t>ds</m:t>
                </m:r>
              </m:sub>
            </m:sSub>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query</m:t>
                </m:r>
              </m:sub>
            </m:sSub>
            <m:r>
              <w:rPr>
                <w:rFonts w:ascii="Cambria Math" w:hAnsi="Cambria Math"/>
              </w:rPr>
              <m:t xml:space="preserve"> ⋅ pixe</m:t>
            </m:r>
            <m:sSub>
              <m:sSubPr>
                <m:ctrlPr>
                  <w:rPr>
                    <w:rFonts w:ascii="Cambria Math" w:hAnsi="Cambria Math"/>
                    <w:i/>
                  </w:rPr>
                </m:ctrlPr>
              </m:sSubPr>
              <m:e>
                <m:r>
                  <w:rPr>
                    <w:rFonts w:ascii="Cambria Math" w:hAnsi="Cambria Math"/>
                  </w:rPr>
                  <m:t>l</m:t>
                </m:r>
              </m:e>
              <m:sub>
                <m:r>
                  <w:rPr>
                    <w:rFonts w:ascii="Cambria Math" w:hAnsi="Cambria Math"/>
                  </w:rPr>
                  <m:t>query</m:t>
                </m:r>
              </m:sub>
            </m:sSub>
          </m:num>
          <m:den>
            <m:r>
              <w:rPr>
                <w:rFonts w:ascii="Cambria Math" w:hAnsi="Cambria Math"/>
              </w:rPr>
              <m:t>pixe</m:t>
            </m:r>
            <m:sSub>
              <m:sSubPr>
                <m:ctrlPr>
                  <w:rPr>
                    <w:rFonts w:ascii="Cambria Math" w:hAnsi="Cambria Math"/>
                    <w:i/>
                  </w:rPr>
                </m:ctrlPr>
              </m:sSubPr>
              <m:e>
                <m:r>
                  <w:rPr>
                    <w:rFonts w:ascii="Cambria Math" w:hAnsi="Cambria Math"/>
                  </w:rPr>
                  <m:t>l</m:t>
                </m:r>
              </m:e>
              <m:sub>
                <m:r>
                  <w:rPr>
                    <w:rFonts w:ascii="Cambria Math" w:hAnsi="Cambria Math"/>
                  </w:rPr>
                  <m:t>ref</m:t>
                </m:r>
              </m:sub>
            </m:sSub>
          </m:den>
        </m:f>
      </m:oMath>
      <w:r>
        <w:t>.</w:t>
      </w:r>
    </w:p>
    <w:p w14:paraId="251616F6" w14:textId="77777777" w:rsidR="00B25370" w:rsidRDefault="00442810" w:rsidP="00EF1C5C">
      <w:pPr>
        <w:pStyle w:val="ListParagraph"/>
        <w:numPr>
          <w:ilvl w:val="0"/>
          <w:numId w:val="4"/>
        </w:numPr>
        <w:spacing w:after="160" w:line="276" w:lineRule="auto"/>
        <w:jc w:val="both"/>
        <w:pPrChange w:id="143" w:author="Yoel Shkolnisky" w:date="2025-01-09T11:39:00Z" w16du:dateUtc="2025-01-09T09:39:00Z">
          <w:pPr>
            <w:pStyle w:val="ListParagraph"/>
            <w:numPr>
              <w:numId w:val="4"/>
            </w:numPr>
            <w:tabs>
              <w:tab w:val="num" w:pos="927"/>
            </w:tabs>
            <w:spacing w:after="160" w:line="276" w:lineRule="auto"/>
            <w:ind w:left="927" w:hanging="360"/>
          </w:pPr>
        </w:pPrChange>
      </w:pPr>
      <w:r w:rsidRPr="00C447D6">
        <w:t>Downsample the query map to the size</w:t>
      </w:r>
      <w:r>
        <w:t xml:space="preserve">: </w:t>
      </w:r>
      <m:oMath>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quer</m:t>
            </m:r>
            <m:sSub>
              <m:sSubPr>
                <m:ctrlPr>
                  <w:rPr>
                    <w:rFonts w:ascii="Cambria Math" w:hAnsi="Cambria Math"/>
                    <w:i/>
                  </w:rPr>
                </m:ctrlPr>
              </m:sSubPr>
              <m:e>
                <m:r>
                  <w:rPr>
                    <w:rFonts w:ascii="Cambria Math" w:hAnsi="Cambria Math"/>
                  </w:rPr>
                  <m:t>y</m:t>
                </m:r>
              </m:e>
              <m:sub>
                <m:r>
                  <w:rPr>
                    <w:rFonts w:ascii="Cambria Math" w:hAnsi="Cambria Math"/>
                  </w:rPr>
                  <m:t>ds</m:t>
                </m:r>
              </m:sub>
            </m:sSub>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quer</m:t>
            </m:r>
            <m:sSub>
              <m:sSubPr>
                <m:ctrlPr>
                  <w:rPr>
                    <w:rFonts w:ascii="Cambria Math" w:hAnsi="Cambria Math"/>
                    <w:i/>
                  </w:rPr>
                </m:ctrlPr>
              </m:sSubPr>
              <m:e>
                <m:r>
                  <w:rPr>
                    <w:rFonts w:ascii="Cambria Math" w:hAnsi="Cambria Math"/>
                  </w:rPr>
                  <m:t>y</m:t>
                </m:r>
              </m:e>
              <m:sub>
                <m:r>
                  <w:rPr>
                    <w:rFonts w:ascii="Cambria Math" w:hAnsi="Cambria Math"/>
                  </w:rPr>
                  <m:t>ds</m:t>
                </m:r>
              </m:sub>
            </m:sSub>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quer</m:t>
            </m:r>
            <m:sSub>
              <m:sSubPr>
                <m:ctrlPr>
                  <w:rPr>
                    <w:rFonts w:ascii="Cambria Math" w:hAnsi="Cambria Math"/>
                    <w:i/>
                  </w:rPr>
                </m:ctrlPr>
              </m:sSubPr>
              <m:e>
                <m:r>
                  <w:rPr>
                    <w:rFonts w:ascii="Cambria Math" w:hAnsi="Cambria Math"/>
                  </w:rPr>
                  <m:t>y</m:t>
                </m:r>
              </m:e>
              <m:sub>
                <m:r>
                  <w:rPr>
                    <w:rFonts w:ascii="Cambria Math" w:hAnsi="Cambria Math"/>
                  </w:rPr>
                  <m:t>ds</m:t>
                </m:r>
              </m:sub>
            </m:sSub>
          </m:sub>
        </m:sSub>
        <m:r>
          <w:rPr>
            <w:rFonts w:ascii="Cambria Math" w:hAnsi="Cambria Math"/>
          </w:rPr>
          <m:t>]</m:t>
        </m:r>
      </m:oMath>
      <w:r>
        <w:t xml:space="preserve"> </w:t>
      </w:r>
      <w:r w:rsidRPr="00C447D6">
        <w:t>and crop it to</w:t>
      </w:r>
      <w:r>
        <w:t xml:space="preserve"> the size</w:t>
      </w:r>
      <w:r w:rsidRPr="00C447D6">
        <w:t xml:space="preserve"> </w:t>
      </w:r>
      <m:oMath>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ref</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ref</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ref</m:t>
            </m:r>
          </m:sub>
        </m:sSub>
        <m:r>
          <w:rPr>
            <w:rFonts w:ascii="Cambria Math" w:hAnsi="Cambria Math"/>
          </w:rPr>
          <m:t>]</m:t>
        </m:r>
      </m:oMath>
      <w:r w:rsidRPr="00C447D6">
        <w:t>.</w:t>
      </w:r>
    </w:p>
    <w:p w14:paraId="3C17DFED" w14:textId="77777777" w:rsidR="00B25370" w:rsidRPr="00B25370" w:rsidRDefault="00442810" w:rsidP="00EF1C5C">
      <w:pPr>
        <w:pStyle w:val="ListParagraph"/>
        <w:numPr>
          <w:ilvl w:val="0"/>
          <w:numId w:val="4"/>
        </w:numPr>
        <w:spacing w:after="160" w:line="276" w:lineRule="auto"/>
        <w:jc w:val="both"/>
        <w:pPrChange w:id="144" w:author="Yoel Shkolnisky" w:date="2025-01-09T11:39:00Z" w16du:dateUtc="2025-01-09T09:39:00Z">
          <w:pPr>
            <w:pStyle w:val="ListParagraph"/>
            <w:numPr>
              <w:numId w:val="4"/>
            </w:numPr>
            <w:tabs>
              <w:tab w:val="num" w:pos="927"/>
            </w:tabs>
            <w:spacing w:after="160" w:line="276" w:lineRule="auto"/>
            <w:ind w:left="927" w:hanging="360"/>
          </w:pPr>
        </w:pPrChange>
      </w:pPr>
      <w:r w:rsidRPr="00E72D08">
        <w:t>Perform the alignment to obtain rotation (</w:t>
      </w:r>
      <m:oMath>
        <m:r>
          <w:rPr>
            <w:rFonts w:ascii="Cambria Math" w:hAnsi="Cambria Math"/>
          </w:rPr>
          <m:t>bestR</m:t>
        </m:r>
      </m:oMath>
      <w:r w:rsidRPr="00E72D08">
        <w:t>), translation (</w:t>
      </w:r>
      <m:oMath>
        <m:r>
          <w:rPr>
            <w:rFonts w:ascii="Cambria Math" w:hAnsi="Cambria Math"/>
          </w:rPr>
          <m:t>bestdx</m:t>
        </m:r>
      </m:oMath>
      <w:r w:rsidRPr="00E72D08">
        <w:t xml:space="preserve">), and reflection parameters. The parameter </w:t>
      </w:r>
      <m:oMath>
        <m:r>
          <w:rPr>
            <w:rFonts w:ascii="Cambria Math" w:hAnsi="Cambria Math"/>
          </w:rPr>
          <m:t>bestR</m:t>
        </m:r>
      </m:oMath>
      <w:r w:rsidRPr="00E72D08">
        <w:t xml:space="preserve"> is a 3D matrix representing the </w:t>
      </w:r>
      <w:r>
        <w:t xml:space="preserve">optimal </w:t>
      </w:r>
      <w:r w:rsidRPr="00E72D08">
        <w:t xml:space="preserve">rotation </w:t>
      </w:r>
      <w:r>
        <w:t>calculated</w:t>
      </w:r>
      <w:r w:rsidRPr="00E72D08">
        <w:t xml:space="preserve"> for the query map, while </w:t>
      </w:r>
      <m:oMath>
        <m:r>
          <w:rPr>
            <w:rFonts w:ascii="Cambria Math" w:hAnsi="Cambria Math"/>
          </w:rPr>
          <m:t>bestdx</m:t>
        </m:r>
      </m:oMath>
      <w:r w:rsidRPr="00E72D08">
        <w:t xml:space="preserve"> is a vector </w:t>
      </w:r>
      <m:oMath>
        <m:r>
          <w:rPr>
            <w:rFonts w:ascii="Cambria Math" w:hAnsi="Cambria Math"/>
          </w:rPr>
          <m:t>[x, y, z]</m:t>
        </m:r>
      </m:oMath>
      <w:r w:rsidRPr="00E72D08">
        <w:t xml:space="preserve"> representing the </w:t>
      </w:r>
      <w:r>
        <w:t>optimal</w:t>
      </w:r>
      <w:r w:rsidRPr="00E72D08">
        <w:t xml:space="preserve"> translation.</w:t>
      </w:r>
      <w:r>
        <w:t xml:space="preserve"> Adjust </w:t>
      </w:r>
      <m:oMath>
        <m:r>
          <w:rPr>
            <w:rFonts w:ascii="Cambria Math" w:hAnsi="Cambria Math"/>
          </w:rPr>
          <m:t>bestdx</m:t>
        </m:r>
      </m:oMath>
      <w:r w:rsidRPr="00B25370">
        <w:rPr>
          <w:rFonts w:eastAsiaTheme="minorEastAsia"/>
        </w:rPr>
        <w:t xml:space="preserve"> to be correctly applied on the original size map: </w:t>
      </w:r>
      <m:oMath>
        <m:r>
          <w:rPr>
            <w:rFonts w:ascii="Cambria Math" w:eastAsiaTheme="minorEastAsia" w:hAnsi="Cambria Math"/>
          </w:rPr>
          <m:t>bestdx=</m:t>
        </m:r>
        <m:r>
          <w:rPr>
            <w:rFonts w:ascii="Cambria Math" w:hAnsi="Cambria Math"/>
          </w:rPr>
          <m:t xml:space="preserve">bestdx⋅ </m:t>
        </m:r>
        <m:f>
          <m:fPr>
            <m:ctrlPr>
              <w:rPr>
                <w:rFonts w:ascii="Cambria Math" w:hAnsi="Cambria Math"/>
                <w:i/>
              </w:rPr>
            </m:ctrlPr>
          </m:fPr>
          <m:num>
            <m:r>
              <w:rPr>
                <w:rFonts w:ascii="Cambria Math" w:hAnsi="Cambria Math"/>
              </w:rPr>
              <m:t>pixe</m:t>
            </m:r>
            <m:sSub>
              <m:sSubPr>
                <m:ctrlPr>
                  <w:rPr>
                    <w:rFonts w:ascii="Cambria Math" w:hAnsi="Cambria Math"/>
                    <w:i/>
                  </w:rPr>
                </m:ctrlPr>
              </m:sSubPr>
              <m:e>
                <m:r>
                  <w:rPr>
                    <w:rFonts w:ascii="Cambria Math" w:hAnsi="Cambria Math"/>
                  </w:rPr>
                  <m:t>l</m:t>
                </m:r>
              </m:e>
              <m:sub>
                <m:r>
                  <w:rPr>
                    <w:rFonts w:ascii="Cambria Math" w:hAnsi="Cambria Math"/>
                  </w:rPr>
                  <m:t>ref</m:t>
                </m:r>
              </m:sub>
            </m:sSub>
          </m:num>
          <m:den>
            <m:r>
              <w:rPr>
                <w:rFonts w:ascii="Cambria Math" w:hAnsi="Cambria Math"/>
              </w:rPr>
              <m:t>pixe</m:t>
            </m:r>
            <m:sSub>
              <m:sSubPr>
                <m:ctrlPr>
                  <w:rPr>
                    <w:rFonts w:ascii="Cambria Math" w:hAnsi="Cambria Math"/>
                    <w:i/>
                  </w:rPr>
                </m:ctrlPr>
              </m:sSubPr>
              <m:e>
                <m:r>
                  <w:rPr>
                    <w:rFonts w:ascii="Cambria Math" w:hAnsi="Cambria Math"/>
                  </w:rPr>
                  <m:t>l</m:t>
                </m:r>
              </m:e>
              <m:sub>
                <m:r>
                  <w:rPr>
                    <w:rFonts w:ascii="Cambria Math" w:hAnsi="Cambria Math"/>
                  </w:rPr>
                  <m:t>query</m:t>
                </m:r>
              </m:sub>
            </m:sSub>
          </m:den>
        </m:f>
      </m:oMath>
      <w:r w:rsidRPr="00B25370">
        <w:rPr>
          <w:rFonts w:eastAsiaTheme="minorEastAsia"/>
        </w:rPr>
        <w:t xml:space="preserve">. </w:t>
      </w:r>
    </w:p>
    <w:p w14:paraId="3412C2B7" w14:textId="047949FB" w:rsidR="00AA3D29" w:rsidRPr="00450672" w:rsidRDefault="00442810" w:rsidP="00EF1C5C">
      <w:pPr>
        <w:pStyle w:val="ListParagraph"/>
        <w:numPr>
          <w:ilvl w:val="0"/>
          <w:numId w:val="4"/>
        </w:numPr>
        <w:spacing w:after="160" w:line="276" w:lineRule="auto"/>
        <w:jc w:val="both"/>
        <w:pPrChange w:id="145" w:author="Yoel Shkolnisky" w:date="2025-01-09T11:39:00Z" w16du:dateUtc="2025-01-09T09:39:00Z">
          <w:pPr>
            <w:pStyle w:val="ListParagraph"/>
            <w:numPr>
              <w:numId w:val="4"/>
            </w:numPr>
            <w:tabs>
              <w:tab w:val="num" w:pos="927"/>
            </w:tabs>
            <w:spacing w:after="160" w:line="276" w:lineRule="auto"/>
            <w:ind w:left="927" w:hanging="360"/>
          </w:pPr>
        </w:pPrChange>
      </w:pPr>
      <w:r w:rsidRPr="00450672">
        <w:t>Apply the rotation and the adjusted translation to the original query map for the final alignment.</w:t>
      </w:r>
    </w:p>
    <w:p w14:paraId="19B7D90B" w14:textId="438A4D5B" w:rsidR="001F6D8B" w:rsidRPr="0046161A" w:rsidRDefault="001F6D8B" w:rsidP="00EF1C5C">
      <w:pPr>
        <w:pStyle w:val="ListParagraph"/>
        <w:numPr>
          <w:ilvl w:val="1"/>
          <w:numId w:val="1"/>
        </w:numPr>
        <w:spacing w:after="160" w:line="276" w:lineRule="auto"/>
        <w:ind w:left="567"/>
        <w:jc w:val="both"/>
        <w:pPrChange w:id="146" w:author="Yoel Shkolnisky" w:date="2025-01-09T11:39:00Z" w16du:dateUtc="2025-01-09T09:39:00Z">
          <w:pPr>
            <w:pStyle w:val="ListParagraph"/>
            <w:numPr>
              <w:ilvl w:val="1"/>
              <w:numId w:val="1"/>
            </w:numPr>
            <w:spacing w:after="160" w:line="276" w:lineRule="auto"/>
            <w:ind w:left="567" w:hanging="360"/>
          </w:pPr>
        </w:pPrChange>
      </w:pPr>
      <w:del w:id="147" w:author="Yoel Shkolnisky" w:date="2025-01-09T11:39:00Z" w16du:dateUtc="2025-01-09T09:39:00Z">
        <w:r w:rsidRPr="001F6D8B" w:rsidDel="00EF1C5C">
          <w:rPr>
            <w:b/>
            <w:bCs/>
          </w:rPr>
          <w:delText xml:space="preserve">Using </w:delText>
        </w:r>
      </w:del>
      <w:r w:rsidRPr="001F6D8B">
        <w:rPr>
          <w:b/>
          <w:bCs/>
        </w:rPr>
        <w:t xml:space="preserve">Masking: </w:t>
      </w:r>
      <w:r w:rsidRPr="0046161A">
        <w:t xml:space="preserve">Masking involves creating a "mask" to define a specific region of interest within a density map or volume based on certain spatial criteria. This mask functions as a filter, including the desired region and excluding irrelevant areas. By excluding noisy or irrelevant regions, masking enhances the </w:t>
      </w:r>
      <w:commentRangeStart w:id="148"/>
      <w:r w:rsidRPr="0046161A">
        <w:t xml:space="preserve">resolution and </w:t>
      </w:r>
      <w:commentRangeEnd w:id="148"/>
      <w:r w:rsidR="00EF1C5C">
        <w:rPr>
          <w:rStyle w:val="CommentReference"/>
        </w:rPr>
        <w:commentReference w:id="148"/>
      </w:r>
      <w:r w:rsidRPr="0046161A">
        <w:t xml:space="preserve">quality of the reconstructed region, thereby contributing to a more accurate alignment. </w:t>
      </w:r>
      <w:ins w:id="149" w:author="Yoel Shkolnisky" w:date="2025-01-09T11:44:00Z" w16du:dateUtc="2025-01-09T09:44:00Z">
        <w:r w:rsidR="00EF1C5C">
          <w:t xml:space="preserve">We thus added to </w:t>
        </w:r>
      </w:ins>
      <w:del w:id="150" w:author="Yoel Shkolnisky" w:date="2025-01-09T11:44:00Z" w16du:dateUtc="2025-01-09T09:44:00Z">
        <w:r w:rsidRPr="0046161A" w:rsidDel="00EF1C5C">
          <w:delText xml:space="preserve">In the </w:delText>
        </w:r>
      </w:del>
      <w:r w:rsidRPr="0046161A">
        <w:t xml:space="preserve">EMalign </w:t>
      </w:r>
      <w:del w:id="151" w:author="Yoel Shkolnisky" w:date="2025-01-09T11:44:00Z" w16du:dateUtc="2025-01-09T09:44:00Z">
        <w:r w:rsidRPr="0046161A" w:rsidDel="00EF1C5C">
          <w:delText xml:space="preserve">extension, </w:delText>
        </w:r>
      </w:del>
      <w:r w:rsidRPr="0046161A">
        <w:t>a technique known as soft masking</w:t>
      </w:r>
      <w:del w:id="152" w:author="Yoel Shkolnisky" w:date="2025-01-09T11:44:00Z" w16du:dateUtc="2025-01-09T09:44:00Z">
        <w:r w:rsidRPr="0046161A" w:rsidDel="00EF1C5C">
          <w:delText xml:space="preserve"> was implemented</w:delText>
        </w:r>
      </w:del>
      <w:r w:rsidRPr="0046161A">
        <w:t>. Soft masks are characterized by gradual transitions between included and excluded regions, achieved through smoothing or thresholding to avoid sharp boundaries. The region of interest was defined by calculating the radius of a sphere that encompassed 90% of the volume's energy.</w:t>
      </w:r>
    </w:p>
    <w:p w14:paraId="2303FFB0" w14:textId="77777777" w:rsidR="00F77D71" w:rsidRDefault="00F77D71" w:rsidP="00E8633C">
      <w:pPr>
        <w:spacing w:after="160" w:line="276" w:lineRule="auto"/>
      </w:pPr>
    </w:p>
    <w:p w14:paraId="16BF7878" w14:textId="77777777" w:rsidR="004307B2" w:rsidRDefault="004307B2" w:rsidP="00E8633C">
      <w:pPr>
        <w:spacing w:after="160" w:line="276" w:lineRule="auto"/>
      </w:pPr>
      <w:r>
        <w:br w:type="page"/>
      </w:r>
    </w:p>
    <w:p w14:paraId="62718D40" w14:textId="417AD409" w:rsidR="00442810" w:rsidRDefault="00E0037F" w:rsidP="00E8633C">
      <w:pPr>
        <w:spacing w:after="160" w:line="276" w:lineRule="auto"/>
        <w:rPr>
          <w:u w:val="single"/>
        </w:rPr>
      </w:pPr>
      <w:r>
        <w:lastRenderedPageBreak/>
        <w:t>3.</w:t>
      </w:r>
      <w:r w:rsidR="00AA3D29" w:rsidRPr="00AA3D29">
        <w:t>3.</w:t>
      </w:r>
      <w:r w:rsidR="00F84887">
        <w:t>3</w:t>
      </w:r>
      <w:r w:rsidR="00AA3D29" w:rsidRPr="00AA3D29">
        <w:t xml:space="preserve">. </w:t>
      </w:r>
      <w:del w:id="153" w:author="Yoel Shkolnisky" w:date="2025-01-09T11:45:00Z" w16du:dateUtc="2025-01-09T09:45:00Z">
        <w:r w:rsidR="00442810" w:rsidDel="00192052">
          <w:rPr>
            <w:u w:val="single"/>
          </w:rPr>
          <w:delText xml:space="preserve">Utilization </w:delText>
        </w:r>
      </w:del>
      <w:ins w:id="154" w:author="Yoel Shkolnisky" w:date="2025-01-09T11:45:00Z" w16du:dateUtc="2025-01-09T09:45:00Z">
        <w:r w:rsidR="00192052">
          <w:rPr>
            <w:u w:val="single"/>
          </w:rPr>
          <w:t>Utiliz</w:t>
        </w:r>
        <w:r w:rsidR="00192052">
          <w:rPr>
            <w:u w:val="single"/>
          </w:rPr>
          <w:t>ing</w:t>
        </w:r>
        <w:r w:rsidR="00192052">
          <w:rPr>
            <w:u w:val="single"/>
          </w:rPr>
          <w:t xml:space="preserve"> </w:t>
        </w:r>
      </w:ins>
      <w:del w:id="155" w:author="Yoel Shkolnisky" w:date="2025-01-09T11:45:00Z" w16du:dateUtc="2025-01-09T09:45:00Z">
        <w:r w:rsidR="00442810" w:rsidDel="00192052">
          <w:rPr>
            <w:u w:val="single"/>
          </w:rPr>
          <w:delText>of E</w:delText>
        </w:r>
      </w:del>
      <w:ins w:id="156" w:author="Yoel Shkolnisky" w:date="2025-01-09T11:45:00Z" w16du:dateUtc="2025-01-09T09:45:00Z">
        <w:r w:rsidR="00192052">
          <w:rPr>
            <w:u w:val="single"/>
          </w:rPr>
          <w:t>e</w:t>
        </w:r>
      </w:ins>
      <w:r w:rsidR="00442810">
        <w:rPr>
          <w:u w:val="single"/>
        </w:rPr>
        <w:t xml:space="preserve">xisting ChimeraX </w:t>
      </w:r>
      <w:del w:id="157" w:author="Yoel Shkolnisky" w:date="2025-01-09T11:45:00Z" w16du:dateUtc="2025-01-09T09:45:00Z">
        <w:r w:rsidR="00442810" w:rsidDel="00192052">
          <w:rPr>
            <w:u w:val="single"/>
          </w:rPr>
          <w:delText>Bundles</w:delText>
        </w:r>
      </w:del>
      <w:ins w:id="158" w:author="Yoel Shkolnisky" w:date="2025-01-09T11:45:00Z" w16du:dateUtc="2025-01-09T09:45:00Z">
        <w:r w:rsidR="00192052">
          <w:rPr>
            <w:u w:val="single"/>
          </w:rPr>
          <w:t>b</w:t>
        </w:r>
        <w:r w:rsidR="00192052">
          <w:rPr>
            <w:u w:val="single"/>
          </w:rPr>
          <w:t>undles</w:t>
        </w:r>
      </w:ins>
      <w:r w:rsidR="00442810" w:rsidRPr="00725066">
        <w:rPr>
          <w:u w:val="single"/>
        </w:rPr>
        <w:t>:</w:t>
      </w:r>
    </w:p>
    <w:p w14:paraId="3944BFAB" w14:textId="77777777" w:rsidR="00442810" w:rsidRPr="008C680B" w:rsidRDefault="00442810" w:rsidP="00DB764B">
      <w:pPr>
        <w:spacing w:line="276" w:lineRule="auto"/>
        <w:jc w:val="both"/>
        <w:pPrChange w:id="159" w:author="Yoel Shkolnisky" w:date="2025-01-09T11:47:00Z" w16du:dateUtc="2025-01-09T09:47:00Z">
          <w:pPr>
            <w:spacing w:line="276" w:lineRule="auto"/>
          </w:pPr>
        </w:pPrChange>
      </w:pPr>
      <w:r w:rsidRPr="002958A9">
        <w:t>The integration of the EMalign tool within ChimeraX required the use of several key libraries from ChimeraX's source code, known as bundles. These provided the necessary functionality for the integration and enhancement of the alignment capabilities. The relevant bundles used in the project include:</w:t>
      </w:r>
    </w:p>
    <w:p w14:paraId="1D79E0C9" w14:textId="77777777" w:rsidR="00442810" w:rsidRPr="008C680B" w:rsidRDefault="00442810" w:rsidP="00DB764B">
      <w:pPr>
        <w:numPr>
          <w:ilvl w:val="0"/>
          <w:numId w:val="6"/>
        </w:numPr>
        <w:spacing w:line="276" w:lineRule="auto"/>
        <w:jc w:val="both"/>
        <w:pPrChange w:id="160" w:author="Yoel Shkolnisky" w:date="2025-01-09T11:47:00Z" w16du:dateUtc="2025-01-09T09:47:00Z">
          <w:pPr>
            <w:numPr>
              <w:numId w:val="6"/>
            </w:numPr>
            <w:tabs>
              <w:tab w:val="num" w:pos="720"/>
            </w:tabs>
            <w:spacing w:line="276" w:lineRule="auto"/>
            <w:ind w:left="720" w:hanging="360"/>
          </w:pPr>
        </w:pPrChange>
      </w:pPr>
      <w:r>
        <w:rPr>
          <w:b/>
          <w:bCs/>
        </w:rPr>
        <w:t>C</w:t>
      </w:r>
      <w:r w:rsidRPr="008C680B">
        <w:rPr>
          <w:b/>
          <w:bCs/>
        </w:rPr>
        <w:t>ore</w:t>
      </w:r>
      <w:r w:rsidRPr="008C680B">
        <w:t>: Provides fundamental functionalities and utilities, mainly used to create the new command and the corresponding tool. This usage is more technical and not specific to the EMalign algorithm.</w:t>
      </w:r>
    </w:p>
    <w:p w14:paraId="67B13471" w14:textId="7EF29FA5" w:rsidR="00442810" w:rsidRPr="008C680B" w:rsidRDefault="00442810" w:rsidP="00DB764B">
      <w:pPr>
        <w:numPr>
          <w:ilvl w:val="0"/>
          <w:numId w:val="6"/>
        </w:numPr>
        <w:spacing w:line="276" w:lineRule="auto"/>
        <w:jc w:val="both"/>
        <w:pPrChange w:id="161" w:author="Yoel Shkolnisky" w:date="2025-01-09T11:47:00Z" w16du:dateUtc="2025-01-09T09:47:00Z">
          <w:pPr>
            <w:numPr>
              <w:numId w:val="6"/>
            </w:numPr>
            <w:tabs>
              <w:tab w:val="num" w:pos="720"/>
            </w:tabs>
            <w:spacing w:line="276" w:lineRule="auto"/>
            <w:ind w:left="720" w:hanging="360"/>
          </w:pPr>
        </w:pPrChange>
      </w:pPr>
      <w:r>
        <w:rPr>
          <w:b/>
          <w:bCs/>
        </w:rPr>
        <w:t>M</w:t>
      </w:r>
      <w:r w:rsidRPr="008C680B">
        <w:rPr>
          <w:b/>
          <w:bCs/>
        </w:rPr>
        <w:t>ap</w:t>
      </w:r>
      <w:r w:rsidRPr="008C680B">
        <w:t xml:space="preserve">: Handles the objects of the maps as they are given by ChimeraX, which are then converted into the </w:t>
      </w:r>
      <w:r w:rsidR="00AA3D29">
        <w:t>format</w:t>
      </w:r>
      <w:r w:rsidRPr="008C680B">
        <w:t xml:space="preserve"> used by the </w:t>
      </w:r>
      <w:commentRangeStart w:id="162"/>
      <w:r w:rsidRPr="008C680B">
        <w:t xml:space="preserve">original </w:t>
      </w:r>
      <w:commentRangeEnd w:id="162"/>
      <w:r w:rsidR="00DB764B">
        <w:rPr>
          <w:rStyle w:val="CommentReference"/>
        </w:rPr>
        <w:commentReference w:id="162"/>
      </w:r>
      <w:r w:rsidRPr="008C680B">
        <w:t>algorithm.</w:t>
      </w:r>
    </w:p>
    <w:p w14:paraId="1435C073" w14:textId="77777777" w:rsidR="00442810" w:rsidRPr="008C680B" w:rsidRDefault="00442810" w:rsidP="00DB764B">
      <w:pPr>
        <w:numPr>
          <w:ilvl w:val="0"/>
          <w:numId w:val="6"/>
        </w:numPr>
        <w:spacing w:line="276" w:lineRule="auto"/>
        <w:jc w:val="both"/>
        <w:pPrChange w:id="163" w:author="Yoel Shkolnisky" w:date="2025-01-09T11:47:00Z" w16du:dateUtc="2025-01-09T09:47:00Z">
          <w:pPr>
            <w:numPr>
              <w:numId w:val="6"/>
            </w:numPr>
            <w:tabs>
              <w:tab w:val="num" w:pos="720"/>
            </w:tabs>
            <w:spacing w:line="276" w:lineRule="auto"/>
            <w:ind w:left="720" w:hanging="360"/>
          </w:pPr>
        </w:pPrChange>
      </w:pPr>
      <w:r>
        <w:rPr>
          <w:b/>
          <w:bCs/>
        </w:rPr>
        <w:t>M</w:t>
      </w:r>
      <w:r w:rsidRPr="008C680B">
        <w:rPr>
          <w:b/>
          <w:bCs/>
        </w:rPr>
        <w:t>ap</w:t>
      </w:r>
      <w:r>
        <w:rPr>
          <w:b/>
          <w:bCs/>
        </w:rPr>
        <w:t>D</w:t>
      </w:r>
      <w:r w:rsidRPr="008C680B">
        <w:rPr>
          <w:b/>
          <w:bCs/>
        </w:rPr>
        <w:t>ata</w:t>
      </w:r>
      <w:r w:rsidRPr="008C680B">
        <w:t>: Manages the data structures for maps.</w:t>
      </w:r>
    </w:p>
    <w:p w14:paraId="6D24B6BE" w14:textId="77777777" w:rsidR="00442810" w:rsidRPr="008C680B" w:rsidRDefault="00442810" w:rsidP="00DB764B">
      <w:pPr>
        <w:numPr>
          <w:ilvl w:val="0"/>
          <w:numId w:val="6"/>
        </w:numPr>
        <w:spacing w:line="276" w:lineRule="auto"/>
        <w:jc w:val="both"/>
        <w:pPrChange w:id="164" w:author="Yoel Shkolnisky" w:date="2025-01-09T11:47:00Z" w16du:dateUtc="2025-01-09T09:47:00Z">
          <w:pPr>
            <w:numPr>
              <w:numId w:val="6"/>
            </w:numPr>
            <w:tabs>
              <w:tab w:val="num" w:pos="720"/>
            </w:tabs>
            <w:spacing w:line="276" w:lineRule="auto"/>
            <w:ind w:left="720" w:hanging="360"/>
          </w:pPr>
        </w:pPrChange>
      </w:pPr>
      <w:r>
        <w:rPr>
          <w:b/>
          <w:bCs/>
        </w:rPr>
        <w:t>M</w:t>
      </w:r>
      <w:r w:rsidRPr="008C680B">
        <w:rPr>
          <w:b/>
          <w:bCs/>
        </w:rPr>
        <w:t>ap</w:t>
      </w:r>
      <w:r>
        <w:rPr>
          <w:b/>
          <w:bCs/>
        </w:rPr>
        <w:t>F</w:t>
      </w:r>
      <w:r w:rsidRPr="008C680B">
        <w:rPr>
          <w:b/>
          <w:bCs/>
        </w:rPr>
        <w:t>it</w:t>
      </w:r>
      <w:r w:rsidRPr="008C680B">
        <w:t>: Contains the 'Fit in Map' tool, which was used for the optimization of the alignment as a final refinement step.</w:t>
      </w:r>
    </w:p>
    <w:p w14:paraId="37058120" w14:textId="19D67F91" w:rsidR="00442810" w:rsidRDefault="00442810" w:rsidP="00DB764B">
      <w:pPr>
        <w:numPr>
          <w:ilvl w:val="0"/>
          <w:numId w:val="6"/>
        </w:numPr>
        <w:spacing w:line="276" w:lineRule="auto"/>
        <w:jc w:val="both"/>
        <w:pPrChange w:id="165" w:author="Yoel Shkolnisky" w:date="2025-01-09T11:47:00Z" w16du:dateUtc="2025-01-09T09:47:00Z">
          <w:pPr>
            <w:numPr>
              <w:numId w:val="6"/>
            </w:numPr>
            <w:tabs>
              <w:tab w:val="num" w:pos="720"/>
            </w:tabs>
            <w:spacing w:line="276" w:lineRule="auto"/>
            <w:ind w:left="720" w:hanging="360"/>
          </w:pPr>
        </w:pPrChange>
      </w:pPr>
      <w:r>
        <w:rPr>
          <w:b/>
          <w:bCs/>
        </w:rPr>
        <w:t>UI</w:t>
      </w:r>
      <w:r w:rsidRPr="008C680B">
        <w:t>: Used to create the graphics of the EMalign tool, including the options menu, a list of all open maps to choose for the reference map and the query map, and other user interface elements.</w:t>
      </w:r>
    </w:p>
    <w:p w14:paraId="2B310D77" w14:textId="77777777" w:rsidR="003557F7" w:rsidRDefault="003557F7" w:rsidP="00E8633C">
      <w:pPr>
        <w:spacing w:after="160" w:line="276" w:lineRule="auto"/>
      </w:pPr>
    </w:p>
    <w:p w14:paraId="693783E3" w14:textId="5AB796FC" w:rsidR="00442810" w:rsidRPr="00442810" w:rsidRDefault="00AA3D29" w:rsidP="00E8633C">
      <w:pPr>
        <w:spacing w:after="160" w:line="276" w:lineRule="auto"/>
        <w:rPr>
          <w:i/>
          <w:iCs/>
        </w:rPr>
      </w:pPr>
      <w:r w:rsidRPr="00AA3D29">
        <w:t>3</w:t>
      </w:r>
      <w:r w:rsidR="00E0037F">
        <w:t>.3</w:t>
      </w:r>
      <w:r w:rsidRPr="00AA3D29">
        <w:t>.</w:t>
      </w:r>
      <w:r w:rsidR="00F84887">
        <w:t>4</w:t>
      </w:r>
      <w:r w:rsidRPr="00AA3D29">
        <w:t xml:space="preserve">. </w:t>
      </w:r>
      <w:r w:rsidR="00442810">
        <w:rPr>
          <w:u w:val="single"/>
        </w:rPr>
        <w:t xml:space="preserve">Conversion and </w:t>
      </w:r>
      <w:ins w:id="166" w:author="Yoel Shkolnisky" w:date="2025-01-09T11:48:00Z" w16du:dateUtc="2025-01-09T09:48:00Z">
        <w:r w:rsidR="00DB764B">
          <w:rPr>
            <w:u w:val="single"/>
          </w:rPr>
          <w:t>c</w:t>
        </w:r>
      </w:ins>
      <w:del w:id="167" w:author="Yoel Shkolnisky" w:date="2025-01-09T11:48:00Z" w16du:dateUtc="2025-01-09T09:48:00Z">
        <w:r w:rsidR="00442810" w:rsidDel="00DB764B">
          <w:rPr>
            <w:u w:val="single"/>
          </w:rPr>
          <w:delText>C</w:delText>
        </w:r>
      </w:del>
      <w:r w:rsidR="00442810">
        <w:rPr>
          <w:u w:val="single"/>
        </w:rPr>
        <w:t>ompatibility:</w:t>
      </w:r>
    </w:p>
    <w:p w14:paraId="6276144A" w14:textId="13DE54D1" w:rsidR="001F50CB" w:rsidRDefault="00442810" w:rsidP="00DB764B">
      <w:pPr>
        <w:spacing w:after="160" w:line="276" w:lineRule="auto"/>
        <w:jc w:val="both"/>
        <w:pPrChange w:id="168" w:author="Yoel Shkolnisky" w:date="2025-01-09T11:49:00Z" w16du:dateUtc="2025-01-09T09:49:00Z">
          <w:pPr>
            <w:spacing w:after="160" w:line="276" w:lineRule="auto"/>
          </w:pPr>
        </w:pPrChange>
      </w:pPr>
      <w:r w:rsidRPr="003A5457">
        <w:t>ChimeraX represents maps with specialized objects that contain multiple fields encompassing all pertinent data. By thoroughly familiarizing with ChimeraX's source code, particularly the bundles, it became feasible to accurately extract and convert the required data into the format suitable for EMalign. This process involved retrieving raw data from the Volume objects and transforming it into a compatible 3D array format</w:t>
      </w:r>
      <w:r w:rsidR="00AA3D29">
        <w:t xml:space="preserve"> (ndarray)</w:t>
      </w:r>
      <w:r w:rsidRPr="003A5457">
        <w:t>.</w:t>
      </w:r>
    </w:p>
    <w:p w14:paraId="6D073F1B" w14:textId="77777777" w:rsidR="003557F7" w:rsidRPr="003557F7" w:rsidRDefault="003557F7" w:rsidP="00E8633C">
      <w:pPr>
        <w:spacing w:after="160" w:line="276" w:lineRule="auto"/>
      </w:pPr>
    </w:p>
    <w:p w14:paraId="47637DF0" w14:textId="77777777" w:rsidR="004307B2" w:rsidRDefault="004307B2" w:rsidP="00E8633C">
      <w:pPr>
        <w:spacing w:after="160" w:line="276" w:lineRule="auto"/>
      </w:pPr>
      <w:r>
        <w:br w:type="page"/>
      </w:r>
    </w:p>
    <w:p w14:paraId="10AA2062" w14:textId="6255598C" w:rsidR="00442810" w:rsidRPr="001809AE" w:rsidRDefault="00E0037F" w:rsidP="00E8633C">
      <w:pPr>
        <w:spacing w:after="160" w:line="276" w:lineRule="auto"/>
        <w:rPr>
          <w:u w:val="single"/>
        </w:rPr>
      </w:pPr>
      <w:r>
        <w:lastRenderedPageBreak/>
        <w:t>3.</w:t>
      </w:r>
      <w:r w:rsidR="00AA3D29" w:rsidRPr="00AA3D29">
        <w:t>3.</w:t>
      </w:r>
      <w:r w:rsidR="00F84887">
        <w:t>5</w:t>
      </w:r>
      <w:r w:rsidR="00AA3D29" w:rsidRPr="00AA3D29">
        <w:t xml:space="preserve">. </w:t>
      </w:r>
      <w:r w:rsidR="00442810" w:rsidRPr="001809AE">
        <w:rPr>
          <w:u w:val="single"/>
        </w:rPr>
        <w:t xml:space="preserve">Command and </w:t>
      </w:r>
      <w:del w:id="169" w:author="Yoel Shkolnisky" w:date="2025-01-09T11:49:00Z" w16du:dateUtc="2025-01-09T09:49:00Z">
        <w:r w:rsidR="00442810" w:rsidRPr="001809AE" w:rsidDel="00DB764B">
          <w:rPr>
            <w:u w:val="single"/>
          </w:rPr>
          <w:delText xml:space="preserve">Tool </w:delText>
        </w:r>
      </w:del>
      <w:ins w:id="170" w:author="Yoel Shkolnisky" w:date="2025-01-09T11:49:00Z" w16du:dateUtc="2025-01-09T09:49:00Z">
        <w:r w:rsidR="00DB764B">
          <w:rPr>
            <w:u w:val="single"/>
          </w:rPr>
          <w:t>t</w:t>
        </w:r>
        <w:r w:rsidR="00DB764B" w:rsidRPr="001809AE">
          <w:rPr>
            <w:u w:val="single"/>
          </w:rPr>
          <w:t xml:space="preserve">ool </w:t>
        </w:r>
      </w:ins>
      <w:del w:id="171" w:author="Yoel Shkolnisky" w:date="2025-01-09T11:49:00Z" w16du:dateUtc="2025-01-09T09:49:00Z">
        <w:r w:rsidR="00442810" w:rsidRPr="001809AE" w:rsidDel="00DB764B">
          <w:rPr>
            <w:u w:val="single"/>
          </w:rPr>
          <w:delText>Creation</w:delText>
        </w:r>
      </w:del>
      <w:ins w:id="172" w:author="Yoel Shkolnisky" w:date="2025-01-09T11:49:00Z" w16du:dateUtc="2025-01-09T09:49:00Z">
        <w:r w:rsidR="00DB764B">
          <w:rPr>
            <w:u w:val="single"/>
          </w:rPr>
          <w:t>c</w:t>
        </w:r>
        <w:r w:rsidR="00DB764B" w:rsidRPr="001809AE">
          <w:rPr>
            <w:u w:val="single"/>
          </w:rPr>
          <w:t>reation</w:t>
        </w:r>
      </w:ins>
      <w:r w:rsidR="00442810" w:rsidRPr="001809AE">
        <w:rPr>
          <w:u w:val="single"/>
        </w:rPr>
        <w:t>:</w:t>
      </w:r>
    </w:p>
    <w:p w14:paraId="69A8F6A3" w14:textId="77777777" w:rsidR="00442810" w:rsidRPr="001809AE" w:rsidRDefault="00442810" w:rsidP="002E5D3C">
      <w:pPr>
        <w:spacing w:after="160" w:line="276" w:lineRule="auto"/>
        <w:jc w:val="both"/>
        <w:pPrChange w:id="173" w:author="Yoel Shkolnisky" w:date="2025-01-09T11:50:00Z" w16du:dateUtc="2025-01-09T09:50:00Z">
          <w:pPr>
            <w:spacing w:after="160" w:line="276" w:lineRule="auto"/>
          </w:pPr>
        </w:pPrChange>
      </w:pPr>
      <w:r w:rsidRPr="001809AE">
        <w:t>The process of creating the new command and graphical tool for EMalign followed the comprehensive guide provided on the ChimeraX website for adding a bundle. The steps included:</w:t>
      </w:r>
    </w:p>
    <w:p w14:paraId="120ABD69" w14:textId="7C18919A" w:rsidR="00442810" w:rsidRPr="001809AE" w:rsidRDefault="00442810" w:rsidP="002E5D3C">
      <w:pPr>
        <w:numPr>
          <w:ilvl w:val="0"/>
          <w:numId w:val="8"/>
        </w:numPr>
        <w:tabs>
          <w:tab w:val="clear" w:pos="720"/>
          <w:tab w:val="num" w:pos="567"/>
        </w:tabs>
        <w:spacing w:after="160" w:line="276" w:lineRule="auto"/>
        <w:ind w:hanging="436"/>
        <w:jc w:val="both"/>
        <w:pPrChange w:id="174" w:author="Yoel Shkolnisky" w:date="2025-01-09T11:50:00Z" w16du:dateUtc="2025-01-09T09:50:00Z">
          <w:pPr>
            <w:numPr>
              <w:numId w:val="8"/>
            </w:numPr>
            <w:tabs>
              <w:tab w:val="num" w:pos="567"/>
            </w:tabs>
            <w:spacing w:after="160" w:line="276" w:lineRule="auto"/>
            <w:ind w:left="720" w:hanging="436"/>
          </w:pPr>
        </w:pPrChange>
      </w:pPr>
      <w:r w:rsidRPr="001809AE">
        <w:rPr>
          <w:b/>
          <w:bCs/>
        </w:rPr>
        <w:t xml:space="preserve">Adding a </w:t>
      </w:r>
      <w:ins w:id="175" w:author="Yoel Shkolnisky" w:date="2025-01-09T11:49:00Z" w16du:dateUtc="2025-01-09T09:49:00Z">
        <w:r w:rsidR="002E5D3C">
          <w:rPr>
            <w:b/>
            <w:bCs/>
          </w:rPr>
          <w:t>c</w:t>
        </w:r>
      </w:ins>
      <w:del w:id="176" w:author="Yoel Shkolnisky" w:date="2025-01-09T11:49:00Z" w16du:dateUtc="2025-01-09T09:49:00Z">
        <w:r w:rsidRPr="001809AE" w:rsidDel="002E5D3C">
          <w:rPr>
            <w:b/>
            <w:bCs/>
          </w:rPr>
          <w:delText>C</w:delText>
        </w:r>
      </w:del>
      <w:r w:rsidRPr="001809AE">
        <w:rPr>
          <w:b/>
          <w:bCs/>
        </w:rPr>
        <w:t>ommand</w:t>
      </w:r>
      <w:r w:rsidRPr="001809AE">
        <w:t>:</w:t>
      </w:r>
    </w:p>
    <w:p w14:paraId="411111BA" w14:textId="3E7CD032" w:rsidR="00442810" w:rsidRDefault="00442810" w:rsidP="002E5D3C">
      <w:pPr>
        <w:numPr>
          <w:ilvl w:val="1"/>
          <w:numId w:val="8"/>
        </w:numPr>
        <w:tabs>
          <w:tab w:val="num" w:pos="1418"/>
        </w:tabs>
        <w:spacing w:after="160" w:line="276" w:lineRule="auto"/>
        <w:ind w:left="851" w:hanging="284"/>
        <w:jc w:val="both"/>
        <w:pPrChange w:id="177" w:author="Yoel Shkolnisky" w:date="2025-01-09T11:50:00Z" w16du:dateUtc="2025-01-09T09:50:00Z">
          <w:pPr>
            <w:numPr>
              <w:ilvl w:val="1"/>
              <w:numId w:val="8"/>
            </w:numPr>
            <w:tabs>
              <w:tab w:val="num" w:pos="1418"/>
            </w:tabs>
            <w:spacing w:after="160" w:line="276" w:lineRule="auto"/>
            <w:ind w:left="851" w:hanging="284"/>
          </w:pPr>
        </w:pPrChange>
      </w:pPr>
      <w:r w:rsidRPr="001809AE">
        <w:rPr>
          <w:b/>
          <w:bCs/>
        </w:rPr>
        <w:t xml:space="preserve">Create </w:t>
      </w:r>
      <w:ins w:id="178" w:author="Yoel Shkolnisky" w:date="2025-01-09T11:50:00Z" w16du:dateUtc="2025-01-09T09:50:00Z">
        <w:r w:rsidR="002E5D3C">
          <w:rPr>
            <w:b/>
            <w:bCs/>
          </w:rPr>
          <w:t>b</w:t>
        </w:r>
      </w:ins>
      <w:del w:id="179" w:author="Yoel Shkolnisky" w:date="2025-01-09T11:50:00Z" w16du:dateUtc="2025-01-09T09:50:00Z">
        <w:r w:rsidRPr="001809AE" w:rsidDel="002E5D3C">
          <w:rPr>
            <w:b/>
            <w:bCs/>
          </w:rPr>
          <w:delText>B</w:delText>
        </w:r>
      </w:del>
      <w:r w:rsidRPr="001809AE">
        <w:rPr>
          <w:b/>
          <w:bCs/>
        </w:rPr>
        <w:t xml:space="preserve">undle </w:t>
      </w:r>
      <w:ins w:id="180" w:author="Yoel Shkolnisky" w:date="2025-01-09T11:50:00Z" w16du:dateUtc="2025-01-09T09:50:00Z">
        <w:r w:rsidR="002E5D3C">
          <w:rPr>
            <w:b/>
            <w:bCs/>
          </w:rPr>
          <w:t>i</w:t>
        </w:r>
      </w:ins>
      <w:del w:id="181" w:author="Yoel Shkolnisky" w:date="2025-01-09T11:50:00Z" w16du:dateUtc="2025-01-09T09:50:00Z">
        <w:r w:rsidRPr="001809AE" w:rsidDel="002E5D3C">
          <w:rPr>
            <w:b/>
            <w:bCs/>
          </w:rPr>
          <w:delText>I</w:delText>
        </w:r>
      </w:del>
      <w:r w:rsidRPr="001809AE">
        <w:rPr>
          <w:b/>
          <w:bCs/>
        </w:rPr>
        <w:t>nformation</w:t>
      </w:r>
      <w:r w:rsidRPr="001809AE">
        <w:t xml:space="preserve">: Start by creating a </w:t>
      </w:r>
      <w:r w:rsidRPr="001809AE">
        <w:rPr>
          <w:rFonts w:ascii="Courier New" w:hAnsi="Courier New" w:cs="Courier New"/>
        </w:rPr>
        <w:t>bundle_info.xml</w:t>
      </w:r>
      <w:r w:rsidRPr="001809AE">
        <w:t xml:space="preserve"> file containing information about the bundle, such as name, version, and dependencies.</w:t>
      </w:r>
    </w:p>
    <w:p w14:paraId="46E1E955" w14:textId="3D7DF342" w:rsidR="00442810" w:rsidRPr="001809AE" w:rsidRDefault="00442810" w:rsidP="002E5D3C">
      <w:pPr>
        <w:numPr>
          <w:ilvl w:val="1"/>
          <w:numId w:val="8"/>
        </w:numPr>
        <w:tabs>
          <w:tab w:val="num" w:pos="1418"/>
        </w:tabs>
        <w:spacing w:after="160" w:line="276" w:lineRule="auto"/>
        <w:ind w:left="851" w:hanging="284"/>
        <w:jc w:val="both"/>
        <w:pPrChange w:id="182" w:author="Yoel Shkolnisky" w:date="2025-01-09T11:50:00Z" w16du:dateUtc="2025-01-09T09:50:00Z">
          <w:pPr>
            <w:numPr>
              <w:ilvl w:val="1"/>
              <w:numId w:val="8"/>
            </w:numPr>
            <w:tabs>
              <w:tab w:val="num" w:pos="1418"/>
            </w:tabs>
            <w:spacing w:after="160" w:line="276" w:lineRule="auto"/>
            <w:ind w:left="851" w:hanging="284"/>
          </w:pPr>
        </w:pPrChange>
      </w:pPr>
      <w:r w:rsidRPr="001809AE">
        <w:rPr>
          <w:b/>
          <w:bCs/>
        </w:rPr>
        <w:t xml:space="preserve">Implement </w:t>
      </w:r>
      <w:ins w:id="183" w:author="Yoel Shkolnisky" w:date="2025-01-09T11:50:00Z" w16du:dateUtc="2025-01-09T09:50:00Z">
        <w:r w:rsidR="002E5D3C">
          <w:rPr>
            <w:b/>
            <w:bCs/>
          </w:rPr>
          <w:t>c</w:t>
        </w:r>
      </w:ins>
      <w:del w:id="184" w:author="Yoel Shkolnisky" w:date="2025-01-09T11:50:00Z" w16du:dateUtc="2025-01-09T09:50:00Z">
        <w:r w:rsidRPr="001809AE" w:rsidDel="002E5D3C">
          <w:rPr>
            <w:b/>
            <w:bCs/>
          </w:rPr>
          <w:delText>C</w:delText>
        </w:r>
      </w:del>
      <w:r w:rsidRPr="001809AE">
        <w:rPr>
          <w:b/>
          <w:bCs/>
        </w:rPr>
        <w:t xml:space="preserve">ommand </w:t>
      </w:r>
      <w:ins w:id="185" w:author="Yoel Shkolnisky" w:date="2025-01-09T11:50:00Z" w16du:dateUtc="2025-01-09T09:50:00Z">
        <w:r w:rsidR="002E5D3C">
          <w:rPr>
            <w:b/>
            <w:bCs/>
          </w:rPr>
          <w:t>f</w:t>
        </w:r>
      </w:ins>
      <w:del w:id="186" w:author="Yoel Shkolnisky" w:date="2025-01-09T11:50:00Z" w16du:dateUtc="2025-01-09T09:50:00Z">
        <w:r w:rsidRPr="001809AE" w:rsidDel="002E5D3C">
          <w:rPr>
            <w:b/>
            <w:bCs/>
          </w:rPr>
          <w:delText>F</w:delText>
        </w:r>
      </w:del>
      <w:r w:rsidRPr="001809AE">
        <w:rPr>
          <w:b/>
          <w:bCs/>
        </w:rPr>
        <w:t>unctionality</w:t>
      </w:r>
      <w:r w:rsidRPr="001809AE">
        <w:t xml:space="preserve">: Develop a Python package that interfaces with ChimeraX and implements the command functionality. This typically involves creating a Python file (e.g., </w:t>
      </w:r>
      <w:r w:rsidRPr="001809AE">
        <w:rPr>
          <w:rFonts w:ascii="Courier New" w:hAnsi="Courier New" w:cs="Courier New"/>
        </w:rPr>
        <w:t>cmd.py</w:t>
      </w:r>
      <w:r w:rsidRPr="001809AE">
        <w:t>) that defines the command.</w:t>
      </w:r>
    </w:p>
    <w:p w14:paraId="63C136C5" w14:textId="15DB4DA9" w:rsidR="00442810" w:rsidRPr="001809AE" w:rsidRDefault="00442810" w:rsidP="002E5D3C">
      <w:pPr>
        <w:numPr>
          <w:ilvl w:val="1"/>
          <w:numId w:val="8"/>
        </w:numPr>
        <w:tabs>
          <w:tab w:val="num" w:pos="1418"/>
        </w:tabs>
        <w:spacing w:after="160" w:line="276" w:lineRule="auto"/>
        <w:ind w:left="851" w:hanging="284"/>
        <w:jc w:val="both"/>
        <w:pPrChange w:id="187" w:author="Yoel Shkolnisky" w:date="2025-01-09T11:50:00Z" w16du:dateUtc="2025-01-09T09:50:00Z">
          <w:pPr>
            <w:numPr>
              <w:ilvl w:val="1"/>
              <w:numId w:val="8"/>
            </w:numPr>
            <w:tabs>
              <w:tab w:val="num" w:pos="1418"/>
            </w:tabs>
            <w:spacing w:after="160" w:line="276" w:lineRule="auto"/>
            <w:ind w:left="851" w:hanging="284"/>
          </w:pPr>
        </w:pPrChange>
      </w:pPr>
      <w:r w:rsidRPr="001809AE">
        <w:rPr>
          <w:b/>
          <w:bCs/>
        </w:rPr>
        <w:t xml:space="preserve">Build </w:t>
      </w:r>
      <w:ins w:id="188" w:author="Yoel Shkolnisky" w:date="2025-01-09T11:50:00Z" w16du:dateUtc="2025-01-09T09:50:00Z">
        <w:r w:rsidR="002E5D3C">
          <w:rPr>
            <w:b/>
            <w:bCs/>
          </w:rPr>
          <w:t>b</w:t>
        </w:r>
      </w:ins>
      <w:del w:id="189" w:author="Yoel Shkolnisky" w:date="2025-01-09T11:50:00Z" w16du:dateUtc="2025-01-09T09:50:00Z">
        <w:r w:rsidRPr="001809AE" w:rsidDel="002E5D3C">
          <w:rPr>
            <w:b/>
            <w:bCs/>
          </w:rPr>
          <w:delText>B</w:delText>
        </w:r>
      </w:del>
      <w:r w:rsidRPr="001809AE">
        <w:rPr>
          <w:b/>
          <w:bCs/>
        </w:rPr>
        <w:t>undle</w:t>
      </w:r>
      <w:r w:rsidRPr="001809AE">
        <w:t xml:space="preserve">: Package the bundle as a Python wheel. This can be done using tools like </w:t>
      </w:r>
      <w:r w:rsidRPr="001809AE">
        <w:rPr>
          <w:rFonts w:ascii="Courier New" w:hAnsi="Courier New" w:cs="Courier New"/>
        </w:rPr>
        <w:t>make</w:t>
      </w:r>
      <w:r w:rsidRPr="001809AE">
        <w:t xml:space="preserve"> or directly through ChimeraX.</w:t>
      </w:r>
    </w:p>
    <w:p w14:paraId="065F1C0E" w14:textId="1D3AAC33" w:rsidR="00442810" w:rsidRPr="001809AE" w:rsidRDefault="00442810" w:rsidP="002E5D3C">
      <w:pPr>
        <w:numPr>
          <w:ilvl w:val="1"/>
          <w:numId w:val="8"/>
        </w:numPr>
        <w:tabs>
          <w:tab w:val="num" w:pos="1418"/>
        </w:tabs>
        <w:spacing w:after="160" w:line="276" w:lineRule="auto"/>
        <w:ind w:left="851" w:hanging="284"/>
        <w:jc w:val="both"/>
        <w:pPrChange w:id="190" w:author="Yoel Shkolnisky" w:date="2025-01-09T11:50:00Z" w16du:dateUtc="2025-01-09T09:50:00Z">
          <w:pPr>
            <w:numPr>
              <w:ilvl w:val="1"/>
              <w:numId w:val="8"/>
            </w:numPr>
            <w:tabs>
              <w:tab w:val="num" w:pos="1418"/>
            </w:tabs>
            <w:spacing w:after="160" w:line="276" w:lineRule="auto"/>
            <w:ind w:left="851" w:hanging="284"/>
          </w:pPr>
        </w:pPrChange>
      </w:pPr>
      <w:r w:rsidRPr="001809AE">
        <w:rPr>
          <w:b/>
          <w:bCs/>
        </w:rPr>
        <w:t xml:space="preserve">Install and </w:t>
      </w:r>
      <w:ins w:id="191" w:author="Yoel Shkolnisky" w:date="2025-01-09T11:50:00Z" w16du:dateUtc="2025-01-09T09:50:00Z">
        <w:r w:rsidR="002E5D3C">
          <w:rPr>
            <w:b/>
            <w:bCs/>
          </w:rPr>
          <w:t>t</w:t>
        </w:r>
      </w:ins>
      <w:del w:id="192" w:author="Yoel Shkolnisky" w:date="2025-01-09T11:50:00Z" w16du:dateUtc="2025-01-09T09:50:00Z">
        <w:r w:rsidRPr="001809AE" w:rsidDel="002E5D3C">
          <w:rPr>
            <w:b/>
            <w:bCs/>
          </w:rPr>
          <w:delText>T</w:delText>
        </w:r>
      </w:del>
      <w:r w:rsidRPr="001809AE">
        <w:rPr>
          <w:b/>
          <w:bCs/>
        </w:rPr>
        <w:t>est</w:t>
      </w:r>
      <w:r w:rsidRPr="001809AE">
        <w:t xml:space="preserve">: Install the bundle in ChimeraX using the </w:t>
      </w:r>
      <w:r w:rsidRPr="001809AE">
        <w:rPr>
          <w:rFonts w:ascii="Courier New" w:hAnsi="Courier New" w:cs="Courier New"/>
        </w:rPr>
        <w:t>toolshed install</w:t>
      </w:r>
      <w:r w:rsidRPr="001809AE">
        <w:t xml:space="preserve"> command and test its functionality.</w:t>
      </w:r>
    </w:p>
    <w:p w14:paraId="09C3FB90" w14:textId="27AB57A8" w:rsidR="00442810" w:rsidRPr="001809AE" w:rsidRDefault="00442810" w:rsidP="002E5D3C">
      <w:pPr>
        <w:numPr>
          <w:ilvl w:val="0"/>
          <w:numId w:val="8"/>
        </w:numPr>
        <w:tabs>
          <w:tab w:val="clear" w:pos="720"/>
          <w:tab w:val="num" w:pos="567"/>
        </w:tabs>
        <w:spacing w:after="160" w:line="276" w:lineRule="auto"/>
        <w:ind w:hanging="436"/>
        <w:jc w:val="both"/>
        <w:pPrChange w:id="193" w:author="Yoel Shkolnisky" w:date="2025-01-09T11:50:00Z" w16du:dateUtc="2025-01-09T09:50:00Z">
          <w:pPr>
            <w:numPr>
              <w:numId w:val="8"/>
            </w:numPr>
            <w:tabs>
              <w:tab w:val="num" w:pos="567"/>
            </w:tabs>
            <w:spacing w:after="160" w:line="276" w:lineRule="auto"/>
            <w:ind w:left="720" w:hanging="436"/>
          </w:pPr>
        </w:pPrChange>
      </w:pPr>
      <w:r w:rsidRPr="001809AE">
        <w:rPr>
          <w:b/>
          <w:bCs/>
        </w:rPr>
        <w:t xml:space="preserve">Adding a </w:t>
      </w:r>
      <w:ins w:id="194" w:author="Yoel Shkolnisky" w:date="2025-01-09T11:50:00Z" w16du:dateUtc="2025-01-09T09:50:00Z">
        <w:r w:rsidR="002E5D3C">
          <w:rPr>
            <w:b/>
            <w:bCs/>
          </w:rPr>
          <w:t>t</w:t>
        </w:r>
      </w:ins>
      <w:del w:id="195" w:author="Yoel Shkolnisky" w:date="2025-01-09T11:50:00Z" w16du:dateUtc="2025-01-09T09:50:00Z">
        <w:r w:rsidRPr="001809AE" w:rsidDel="002E5D3C">
          <w:rPr>
            <w:b/>
            <w:bCs/>
          </w:rPr>
          <w:delText>T</w:delText>
        </w:r>
      </w:del>
      <w:r w:rsidRPr="001809AE">
        <w:rPr>
          <w:b/>
          <w:bCs/>
        </w:rPr>
        <w:t>ool</w:t>
      </w:r>
      <w:r w:rsidRPr="001809AE">
        <w:t>:</w:t>
      </w:r>
    </w:p>
    <w:p w14:paraId="3E9678D0" w14:textId="3CCD7462" w:rsidR="00442810" w:rsidRPr="001809AE" w:rsidRDefault="00442810" w:rsidP="002E5D3C">
      <w:pPr>
        <w:numPr>
          <w:ilvl w:val="1"/>
          <w:numId w:val="8"/>
        </w:numPr>
        <w:tabs>
          <w:tab w:val="num" w:pos="1418"/>
        </w:tabs>
        <w:spacing w:after="160" w:line="276" w:lineRule="auto"/>
        <w:ind w:left="851" w:hanging="306"/>
        <w:jc w:val="both"/>
        <w:pPrChange w:id="196" w:author="Yoel Shkolnisky" w:date="2025-01-09T11:50:00Z" w16du:dateUtc="2025-01-09T09:50:00Z">
          <w:pPr>
            <w:numPr>
              <w:ilvl w:val="1"/>
              <w:numId w:val="8"/>
            </w:numPr>
            <w:tabs>
              <w:tab w:val="num" w:pos="1418"/>
            </w:tabs>
            <w:spacing w:after="160" w:line="276" w:lineRule="auto"/>
            <w:ind w:left="851" w:hanging="306"/>
          </w:pPr>
        </w:pPrChange>
      </w:pPr>
      <w:r w:rsidRPr="001809AE">
        <w:rPr>
          <w:b/>
          <w:bCs/>
        </w:rPr>
        <w:t xml:space="preserve">Create </w:t>
      </w:r>
      <w:del w:id="197" w:author="Yoel Shkolnisky" w:date="2025-01-09T11:50:00Z" w16du:dateUtc="2025-01-09T09:50:00Z">
        <w:r w:rsidRPr="001809AE" w:rsidDel="002E5D3C">
          <w:rPr>
            <w:b/>
            <w:bCs/>
          </w:rPr>
          <w:delText>B</w:delText>
        </w:r>
      </w:del>
      <w:ins w:id="198" w:author="Yoel Shkolnisky" w:date="2025-01-09T11:50:00Z" w16du:dateUtc="2025-01-09T09:50:00Z">
        <w:r w:rsidR="002E5D3C">
          <w:rPr>
            <w:b/>
            <w:bCs/>
          </w:rPr>
          <w:t>b</w:t>
        </w:r>
      </w:ins>
      <w:r w:rsidRPr="001809AE">
        <w:rPr>
          <w:b/>
          <w:bCs/>
        </w:rPr>
        <w:t xml:space="preserve">undle </w:t>
      </w:r>
      <w:del w:id="199" w:author="Yoel Shkolnisky" w:date="2025-01-09T11:50:00Z" w16du:dateUtc="2025-01-09T09:50:00Z">
        <w:r w:rsidRPr="001809AE" w:rsidDel="002E5D3C">
          <w:rPr>
            <w:b/>
            <w:bCs/>
          </w:rPr>
          <w:delText>I</w:delText>
        </w:r>
      </w:del>
      <w:ins w:id="200" w:author="Yoel Shkolnisky" w:date="2025-01-09T11:50:00Z" w16du:dateUtc="2025-01-09T09:50:00Z">
        <w:r w:rsidR="002E5D3C">
          <w:rPr>
            <w:b/>
            <w:bCs/>
          </w:rPr>
          <w:t>i</w:t>
        </w:r>
      </w:ins>
      <w:r w:rsidRPr="001809AE">
        <w:rPr>
          <w:b/>
          <w:bCs/>
        </w:rPr>
        <w:t>nformation</w:t>
      </w:r>
      <w:r w:rsidRPr="001809AE">
        <w:t xml:space="preserve">: </w:t>
      </w:r>
      <w:proofErr w:type="gramStart"/>
      <w:r w:rsidRPr="001809AE">
        <w:t>Similar to</w:t>
      </w:r>
      <w:proofErr w:type="gramEnd"/>
      <w:r w:rsidRPr="001809AE">
        <w:t xml:space="preserve"> adding a command, start by creating a </w:t>
      </w:r>
      <w:r w:rsidRPr="001809AE">
        <w:rPr>
          <w:rFonts w:ascii="Courier New" w:hAnsi="Courier New" w:cs="Courier New"/>
        </w:rPr>
        <w:t>bundle_info.xml</w:t>
      </w:r>
      <w:r w:rsidRPr="001809AE">
        <w:t xml:space="preserve"> file.</w:t>
      </w:r>
    </w:p>
    <w:p w14:paraId="2DA59190" w14:textId="244DBC1D" w:rsidR="00442810" w:rsidRPr="001809AE" w:rsidRDefault="00442810" w:rsidP="002E5D3C">
      <w:pPr>
        <w:numPr>
          <w:ilvl w:val="1"/>
          <w:numId w:val="8"/>
        </w:numPr>
        <w:tabs>
          <w:tab w:val="num" w:pos="1418"/>
        </w:tabs>
        <w:spacing w:after="160" w:line="276" w:lineRule="auto"/>
        <w:ind w:left="851" w:hanging="306"/>
        <w:jc w:val="both"/>
        <w:pPrChange w:id="201" w:author="Yoel Shkolnisky" w:date="2025-01-09T11:50:00Z" w16du:dateUtc="2025-01-09T09:50:00Z">
          <w:pPr>
            <w:numPr>
              <w:ilvl w:val="1"/>
              <w:numId w:val="8"/>
            </w:numPr>
            <w:tabs>
              <w:tab w:val="num" w:pos="1418"/>
            </w:tabs>
            <w:spacing w:after="160" w:line="276" w:lineRule="auto"/>
            <w:ind w:left="851" w:hanging="306"/>
          </w:pPr>
        </w:pPrChange>
      </w:pPr>
      <w:r w:rsidRPr="001809AE">
        <w:rPr>
          <w:b/>
          <w:bCs/>
        </w:rPr>
        <w:t xml:space="preserve">Implement </w:t>
      </w:r>
      <w:ins w:id="202" w:author="Yoel Shkolnisky" w:date="2025-01-09T11:50:00Z" w16du:dateUtc="2025-01-09T09:50:00Z">
        <w:r w:rsidR="002E5D3C">
          <w:rPr>
            <w:b/>
            <w:bCs/>
          </w:rPr>
          <w:t>t</w:t>
        </w:r>
      </w:ins>
      <w:del w:id="203" w:author="Yoel Shkolnisky" w:date="2025-01-09T11:50:00Z" w16du:dateUtc="2025-01-09T09:50:00Z">
        <w:r w:rsidRPr="001809AE" w:rsidDel="002E5D3C">
          <w:rPr>
            <w:b/>
            <w:bCs/>
          </w:rPr>
          <w:delText>T</w:delText>
        </w:r>
      </w:del>
      <w:r w:rsidRPr="001809AE">
        <w:rPr>
          <w:b/>
          <w:bCs/>
        </w:rPr>
        <w:t xml:space="preserve">ool </w:t>
      </w:r>
      <w:ins w:id="204" w:author="Yoel Shkolnisky" w:date="2025-01-09T11:50:00Z" w16du:dateUtc="2025-01-09T09:50:00Z">
        <w:r w:rsidR="002E5D3C">
          <w:rPr>
            <w:b/>
            <w:bCs/>
          </w:rPr>
          <w:t>f</w:t>
        </w:r>
      </w:ins>
      <w:del w:id="205" w:author="Yoel Shkolnisky" w:date="2025-01-09T11:50:00Z" w16du:dateUtc="2025-01-09T09:50:00Z">
        <w:r w:rsidRPr="001809AE" w:rsidDel="002E5D3C">
          <w:rPr>
            <w:b/>
            <w:bCs/>
          </w:rPr>
          <w:delText>F</w:delText>
        </w:r>
      </w:del>
      <w:r w:rsidRPr="001809AE">
        <w:rPr>
          <w:b/>
          <w:bCs/>
        </w:rPr>
        <w:t>unctionality</w:t>
      </w:r>
      <w:r w:rsidRPr="001809AE">
        <w:t>: Develop a Python package that interfaces with ChimeraX and implements the tool</w:t>
      </w:r>
      <w:ins w:id="206" w:author="Yoel Shkolnisky" w:date="2025-01-09T11:51:00Z" w16du:dateUtc="2025-01-09T09:51:00Z">
        <w:r w:rsidR="008B3706">
          <w:t>’s</w:t>
        </w:r>
      </w:ins>
      <w:r w:rsidRPr="001809AE">
        <w:t xml:space="preserve"> functionality. This involves creating a Python file (e.g., </w:t>
      </w:r>
      <w:r w:rsidRPr="001809AE">
        <w:rPr>
          <w:rFonts w:ascii="Courier New" w:hAnsi="Courier New" w:cs="Courier New"/>
        </w:rPr>
        <w:t>tool.py</w:t>
      </w:r>
      <w:r w:rsidRPr="001809AE">
        <w:t>) that defines the tool.</w:t>
      </w:r>
    </w:p>
    <w:p w14:paraId="43CE1E86" w14:textId="30C7D22C" w:rsidR="00442810" w:rsidRPr="001809AE" w:rsidRDefault="00442810" w:rsidP="002E5D3C">
      <w:pPr>
        <w:numPr>
          <w:ilvl w:val="1"/>
          <w:numId w:val="8"/>
        </w:numPr>
        <w:tabs>
          <w:tab w:val="num" w:pos="1418"/>
        </w:tabs>
        <w:spacing w:after="160" w:line="276" w:lineRule="auto"/>
        <w:ind w:left="851" w:hanging="306"/>
        <w:jc w:val="both"/>
        <w:pPrChange w:id="207" w:author="Yoel Shkolnisky" w:date="2025-01-09T11:50:00Z" w16du:dateUtc="2025-01-09T09:50:00Z">
          <w:pPr>
            <w:numPr>
              <w:ilvl w:val="1"/>
              <w:numId w:val="8"/>
            </w:numPr>
            <w:tabs>
              <w:tab w:val="num" w:pos="1418"/>
            </w:tabs>
            <w:spacing w:after="160" w:line="276" w:lineRule="auto"/>
            <w:ind w:left="851" w:hanging="306"/>
          </w:pPr>
        </w:pPrChange>
      </w:pPr>
      <w:r w:rsidRPr="001809AE">
        <w:rPr>
          <w:b/>
          <w:bCs/>
        </w:rPr>
        <w:t xml:space="preserve">Build </w:t>
      </w:r>
      <w:ins w:id="208" w:author="Yoel Shkolnisky" w:date="2025-01-09T11:50:00Z" w16du:dateUtc="2025-01-09T09:50:00Z">
        <w:r w:rsidR="002E5D3C">
          <w:rPr>
            <w:b/>
            <w:bCs/>
          </w:rPr>
          <w:t>b</w:t>
        </w:r>
      </w:ins>
      <w:del w:id="209" w:author="Yoel Shkolnisky" w:date="2025-01-09T11:50:00Z" w16du:dateUtc="2025-01-09T09:50:00Z">
        <w:r w:rsidRPr="001809AE" w:rsidDel="002E5D3C">
          <w:rPr>
            <w:b/>
            <w:bCs/>
          </w:rPr>
          <w:delText>B</w:delText>
        </w:r>
      </w:del>
      <w:r w:rsidRPr="001809AE">
        <w:rPr>
          <w:b/>
          <w:bCs/>
        </w:rPr>
        <w:t>undle</w:t>
      </w:r>
      <w:r w:rsidRPr="001809AE">
        <w:t>: Package the bundle as a Python wheel.</w:t>
      </w:r>
    </w:p>
    <w:p w14:paraId="4EEEB650" w14:textId="38C193AE" w:rsidR="001F50CB" w:rsidRDefault="00442810" w:rsidP="002E5D3C">
      <w:pPr>
        <w:spacing w:after="160" w:line="276" w:lineRule="auto"/>
        <w:jc w:val="both"/>
        <w:pPrChange w:id="210" w:author="Yoel Shkolnisky" w:date="2025-01-09T11:50:00Z" w16du:dateUtc="2025-01-09T09:50:00Z">
          <w:pPr>
            <w:spacing w:after="160" w:line="276" w:lineRule="auto"/>
          </w:pPr>
        </w:pPrChange>
      </w:pPr>
      <w:r w:rsidRPr="001809AE">
        <w:rPr>
          <w:b/>
          <w:bCs/>
        </w:rPr>
        <w:t xml:space="preserve">Install and </w:t>
      </w:r>
      <w:ins w:id="211" w:author="Yoel Shkolnisky" w:date="2025-01-09T11:50:00Z" w16du:dateUtc="2025-01-09T09:50:00Z">
        <w:r w:rsidR="002E5D3C">
          <w:rPr>
            <w:b/>
            <w:bCs/>
          </w:rPr>
          <w:t>t</w:t>
        </w:r>
      </w:ins>
      <w:del w:id="212" w:author="Yoel Shkolnisky" w:date="2025-01-09T11:50:00Z" w16du:dateUtc="2025-01-09T09:50:00Z">
        <w:r w:rsidRPr="001809AE" w:rsidDel="002E5D3C">
          <w:rPr>
            <w:b/>
            <w:bCs/>
          </w:rPr>
          <w:delText>T</w:delText>
        </w:r>
      </w:del>
      <w:r w:rsidRPr="001809AE">
        <w:rPr>
          <w:b/>
          <w:bCs/>
        </w:rPr>
        <w:t>est</w:t>
      </w:r>
      <w:r w:rsidRPr="001809AE">
        <w:t xml:space="preserve">: Install the bundle in ChimeraX using the </w:t>
      </w:r>
      <w:r w:rsidRPr="001809AE">
        <w:rPr>
          <w:rFonts w:ascii="Courier New" w:hAnsi="Courier New" w:cs="Courier New"/>
        </w:rPr>
        <w:t>toolshed install</w:t>
      </w:r>
      <w:r w:rsidRPr="001809AE">
        <w:t xml:space="preserve"> command and test its functionality.</w:t>
      </w:r>
    </w:p>
    <w:p w14:paraId="19839883" w14:textId="77777777" w:rsidR="00282BAF" w:rsidRDefault="00282BAF" w:rsidP="005458B6">
      <w:pPr>
        <w:spacing w:after="160" w:line="276" w:lineRule="auto"/>
        <w:rPr>
          <w:u w:val="single"/>
        </w:rPr>
      </w:pPr>
    </w:p>
    <w:p w14:paraId="6FB454A5" w14:textId="219CDAD3" w:rsidR="005458B6" w:rsidRPr="00282BAF" w:rsidRDefault="005458B6" w:rsidP="005458B6">
      <w:pPr>
        <w:spacing w:after="160" w:line="276" w:lineRule="auto"/>
        <w:rPr>
          <w:color w:val="FF0000"/>
          <w:u w:val="single"/>
        </w:rPr>
      </w:pPr>
      <w:commentRangeStart w:id="213"/>
      <w:r w:rsidRPr="00282BAF">
        <w:rPr>
          <w:color w:val="FF0000"/>
          <w:u w:val="single"/>
        </w:rPr>
        <w:t>The EMalign command via the ChimeraX command line</w:t>
      </w:r>
    </w:p>
    <w:p w14:paraId="48829783" w14:textId="18E523D3" w:rsidR="005458B6" w:rsidRPr="00282BAF" w:rsidRDefault="005458B6" w:rsidP="005458B6">
      <w:pPr>
        <w:spacing w:after="160" w:line="276" w:lineRule="auto"/>
        <w:rPr>
          <w:color w:val="FF0000"/>
        </w:rPr>
      </w:pPr>
      <w:r w:rsidRPr="00282BAF">
        <w:rPr>
          <w:color w:val="FF0000"/>
        </w:rPr>
        <w:t>To run EMalign without the graphic tool, but rather by calling the function itself, the user needs to use one of the following calls:</w:t>
      </w:r>
      <w:commentRangeEnd w:id="213"/>
      <w:r w:rsidR="008B3706">
        <w:rPr>
          <w:rStyle w:val="CommentReference"/>
        </w:rPr>
        <w:commentReference w:id="213"/>
      </w:r>
    </w:p>
    <w:p w14:paraId="43CC51E5" w14:textId="77777777" w:rsidR="005458B6" w:rsidRPr="00F54470" w:rsidRDefault="005458B6" w:rsidP="005458B6">
      <w:pPr>
        <w:shd w:val="clear" w:color="auto" w:fill="DDDDDD"/>
        <w:spacing w:line="276" w:lineRule="auto"/>
        <w:rPr>
          <w:b/>
          <w:bCs/>
          <w:color w:val="000000"/>
        </w:rPr>
      </w:pPr>
      <w:hyperlink r:id="rId20" w:anchor="emalign" w:history="1">
        <w:r w:rsidRPr="00F54470">
          <w:rPr>
            <w:rStyle w:val="Hyperlink"/>
            <w:b/>
            <w:bCs/>
          </w:rPr>
          <w:t>volume emalign</w:t>
        </w:r>
      </w:hyperlink>
      <w:r w:rsidRPr="00F54470">
        <w:rPr>
          <w:b/>
          <w:bCs/>
          <w:color w:val="000000"/>
        </w:rPr>
        <w:t> #1 queryMap #2</w:t>
      </w:r>
    </w:p>
    <w:p w14:paraId="299C0994" w14:textId="408C8E7D" w:rsidR="005458B6" w:rsidRPr="00F54470" w:rsidRDefault="005458B6" w:rsidP="005458B6">
      <w:pPr>
        <w:shd w:val="clear" w:color="auto" w:fill="DDDDDD"/>
        <w:spacing w:line="276" w:lineRule="auto"/>
        <w:rPr>
          <w:b/>
          <w:bCs/>
          <w:color w:val="000000"/>
        </w:rPr>
      </w:pPr>
      <w:hyperlink r:id="rId21" w:anchor="emalign" w:history="1">
        <w:r w:rsidRPr="00F54470">
          <w:rPr>
            <w:rStyle w:val="Hyperlink"/>
            <w:b/>
            <w:bCs/>
          </w:rPr>
          <w:t>vol emalign</w:t>
        </w:r>
      </w:hyperlink>
      <w:r w:rsidRPr="00F54470">
        <w:rPr>
          <w:b/>
          <w:bCs/>
          <w:color w:val="000000"/>
        </w:rPr>
        <w:t> #1 queryMap #2</w:t>
      </w:r>
    </w:p>
    <w:p w14:paraId="2B1B42DB" w14:textId="77B7916A" w:rsidR="005458B6" w:rsidRDefault="005458B6" w:rsidP="005458B6">
      <w:pPr>
        <w:pStyle w:val="ListParagraph"/>
        <w:numPr>
          <w:ilvl w:val="0"/>
          <w:numId w:val="64"/>
        </w:numPr>
        <w:spacing w:after="160" w:line="276" w:lineRule="auto"/>
      </w:pPr>
      <w:r>
        <w:t>#1 – the Model ID of the reference map</w:t>
      </w:r>
    </w:p>
    <w:p w14:paraId="688E4DA2" w14:textId="549D2181" w:rsidR="003557F7" w:rsidRDefault="005458B6" w:rsidP="005458B6">
      <w:pPr>
        <w:pStyle w:val="ListParagraph"/>
        <w:numPr>
          <w:ilvl w:val="0"/>
          <w:numId w:val="64"/>
        </w:numPr>
        <w:spacing w:after="160" w:line="276" w:lineRule="auto"/>
      </w:pPr>
      <w:r>
        <w:t xml:space="preserve">#2 – the Model ID of the query map </w:t>
      </w:r>
      <w:r w:rsidR="003557F7">
        <w:br w:type="page"/>
      </w:r>
    </w:p>
    <w:p w14:paraId="486E1D75" w14:textId="400EF609" w:rsidR="00725066" w:rsidRDefault="00E0037F" w:rsidP="00E8633C">
      <w:pPr>
        <w:spacing w:after="160" w:line="276" w:lineRule="auto"/>
        <w:rPr>
          <w:u w:val="single"/>
        </w:rPr>
      </w:pPr>
      <w:r>
        <w:lastRenderedPageBreak/>
        <w:t>3.</w:t>
      </w:r>
      <w:r w:rsidR="00AA3D29" w:rsidRPr="00AA3D29">
        <w:t>3.</w:t>
      </w:r>
      <w:r w:rsidR="00F84887">
        <w:t>6</w:t>
      </w:r>
      <w:r w:rsidR="00AA3D29" w:rsidRPr="00AA3D29">
        <w:t xml:space="preserve">. </w:t>
      </w:r>
      <w:r w:rsidR="003112D9">
        <w:rPr>
          <w:u w:val="single"/>
        </w:rPr>
        <w:t xml:space="preserve">Graphic </w:t>
      </w:r>
      <w:del w:id="214" w:author="Yoel Shkolnisky" w:date="2025-01-09T11:54:00Z" w16du:dateUtc="2025-01-09T09:54:00Z">
        <w:r w:rsidR="003112D9" w:rsidDel="008B3706">
          <w:rPr>
            <w:u w:val="single"/>
          </w:rPr>
          <w:delText xml:space="preserve">Tool </w:delText>
        </w:r>
      </w:del>
      <w:ins w:id="215" w:author="Yoel Shkolnisky" w:date="2025-01-09T11:54:00Z" w16du:dateUtc="2025-01-09T09:54:00Z">
        <w:r w:rsidR="008B3706">
          <w:rPr>
            <w:u w:val="single"/>
          </w:rPr>
          <w:t>t</w:t>
        </w:r>
        <w:r w:rsidR="008B3706">
          <w:rPr>
            <w:u w:val="single"/>
          </w:rPr>
          <w:t xml:space="preserve">ool </w:t>
        </w:r>
      </w:ins>
      <w:del w:id="216" w:author="Yoel Shkolnisky" w:date="2025-01-09T11:54:00Z" w16du:dateUtc="2025-01-09T09:54:00Z">
        <w:r w:rsidR="003112D9" w:rsidDel="008B3706">
          <w:rPr>
            <w:u w:val="single"/>
          </w:rPr>
          <w:delText>Guide</w:delText>
        </w:r>
      </w:del>
      <w:ins w:id="217" w:author="Yoel Shkolnisky" w:date="2025-01-09T11:54:00Z" w16du:dateUtc="2025-01-09T09:54:00Z">
        <w:r w:rsidR="008B3706">
          <w:rPr>
            <w:u w:val="single"/>
          </w:rPr>
          <w:t>g</w:t>
        </w:r>
        <w:r w:rsidR="008B3706">
          <w:rPr>
            <w:u w:val="single"/>
          </w:rPr>
          <w:t>uide</w:t>
        </w:r>
      </w:ins>
      <w:r w:rsidR="00FB26C7">
        <w:rPr>
          <w:u w:val="single"/>
        </w:rPr>
        <w:t>:</w:t>
      </w:r>
      <w:r w:rsidR="007F0D40" w:rsidRPr="007F0D40">
        <w:t xml:space="preserve"> </w:t>
      </w:r>
    </w:p>
    <w:p w14:paraId="6A43535B" w14:textId="77777777" w:rsidR="003112D9" w:rsidRDefault="003112D9" w:rsidP="008B3706">
      <w:pPr>
        <w:spacing w:after="160" w:line="276" w:lineRule="auto"/>
        <w:jc w:val="both"/>
        <w:pPrChange w:id="218" w:author="Yoel Shkolnisky" w:date="2025-01-09T11:54:00Z" w16du:dateUtc="2025-01-09T09:54:00Z">
          <w:pPr>
            <w:spacing w:after="160" w:line="276" w:lineRule="auto"/>
          </w:pPr>
        </w:pPrChange>
      </w:pPr>
      <w:r w:rsidRPr="003112D9">
        <w:t>To enhance the usability of the EMalign algorithm within ChimeraX, a graphical tool was created. This section provides a short guide on how to use this tool, with pictures to illustrate each step.</w:t>
      </w:r>
    </w:p>
    <w:p w14:paraId="741FABCA" w14:textId="5A0EF333" w:rsidR="003112D9" w:rsidRPr="003112D9" w:rsidRDefault="00C14D23" w:rsidP="008B3706">
      <w:pPr>
        <w:numPr>
          <w:ilvl w:val="0"/>
          <w:numId w:val="9"/>
        </w:numPr>
        <w:spacing w:after="160" w:line="276" w:lineRule="auto"/>
        <w:jc w:val="both"/>
        <w:pPrChange w:id="219" w:author="Yoel Shkolnisky" w:date="2025-01-09T11:54:00Z" w16du:dateUtc="2025-01-09T09:54:00Z">
          <w:pPr>
            <w:numPr>
              <w:numId w:val="9"/>
            </w:numPr>
            <w:tabs>
              <w:tab w:val="num" w:pos="720"/>
            </w:tabs>
            <w:spacing w:after="160" w:line="276" w:lineRule="auto"/>
            <w:ind w:left="720" w:hanging="360"/>
          </w:pPr>
        </w:pPrChange>
      </w:pPr>
      <w:r>
        <w:rPr>
          <w:noProof/>
        </w:rPr>
        <w:drawing>
          <wp:anchor distT="0" distB="0" distL="114300" distR="114300" simplePos="0" relativeHeight="251659264" behindDoc="0" locked="0" layoutInCell="1" allowOverlap="1" wp14:anchorId="616A0C9E" wp14:editId="5A5B3EEE">
            <wp:simplePos x="0" y="0"/>
            <wp:positionH relativeFrom="margin">
              <wp:align>right</wp:align>
            </wp:positionH>
            <wp:positionV relativeFrom="paragraph">
              <wp:posOffset>7620</wp:posOffset>
            </wp:positionV>
            <wp:extent cx="2752725" cy="739140"/>
            <wp:effectExtent l="0" t="0" r="9525" b="3810"/>
            <wp:wrapSquare wrapText="bothSides"/>
            <wp:docPr id="13876938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9382" name="Picture 138769382"/>
                    <pic:cNvPicPr/>
                  </pic:nvPicPr>
                  <pic:blipFill rotWithShape="1">
                    <a:blip r:embed="rId22" cstate="print">
                      <a:extLst>
                        <a:ext uri="{28A0092B-C50C-407E-A947-70E740481C1C}">
                          <a14:useLocalDpi xmlns:a14="http://schemas.microsoft.com/office/drawing/2010/main" val="0"/>
                        </a:ext>
                      </a:extLst>
                    </a:blip>
                    <a:srcRect r="36142" b="66393"/>
                    <a:stretch/>
                  </pic:blipFill>
                  <pic:spPr bwMode="auto">
                    <a:xfrm>
                      <a:off x="0" y="0"/>
                      <a:ext cx="2752725" cy="739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2D9" w:rsidRPr="003112D9">
        <w:rPr>
          <w:b/>
          <w:bCs/>
        </w:rPr>
        <w:t xml:space="preserve">Opening the EMalign </w:t>
      </w:r>
      <w:ins w:id="220" w:author="Yoel Shkolnisky" w:date="2025-01-09T11:54:00Z" w16du:dateUtc="2025-01-09T09:54:00Z">
        <w:r w:rsidR="008B3706">
          <w:rPr>
            <w:b/>
            <w:bCs/>
          </w:rPr>
          <w:t>t</w:t>
        </w:r>
      </w:ins>
      <w:del w:id="221" w:author="Yoel Shkolnisky" w:date="2025-01-09T11:54:00Z" w16du:dateUtc="2025-01-09T09:54:00Z">
        <w:r w:rsidR="003112D9" w:rsidRPr="003112D9" w:rsidDel="008B3706">
          <w:rPr>
            <w:b/>
            <w:bCs/>
          </w:rPr>
          <w:delText>T</w:delText>
        </w:r>
      </w:del>
      <w:r w:rsidR="003112D9" w:rsidRPr="003112D9">
        <w:rPr>
          <w:b/>
          <w:bCs/>
        </w:rPr>
        <w:t>ool</w:t>
      </w:r>
      <w:r w:rsidR="001F50CB">
        <w:t xml:space="preserve">: </w:t>
      </w:r>
      <w:r w:rsidR="003112D9" w:rsidRPr="003112D9">
        <w:t>Open ChimeraX and navigate to the 'Volume' menu. Select the EMalign tool from the list.</w:t>
      </w:r>
      <w:r w:rsidR="00CD5D6C" w:rsidRPr="00CD5D6C">
        <w:rPr>
          <w:noProof/>
        </w:rPr>
        <w:t xml:space="preserve"> </w:t>
      </w:r>
    </w:p>
    <w:p w14:paraId="094C9F35" w14:textId="15EDCF79" w:rsidR="003112D9" w:rsidRPr="003112D9" w:rsidRDefault="00C14D23" w:rsidP="008B3706">
      <w:pPr>
        <w:numPr>
          <w:ilvl w:val="0"/>
          <w:numId w:val="9"/>
        </w:numPr>
        <w:spacing w:after="160" w:line="276" w:lineRule="auto"/>
        <w:jc w:val="both"/>
        <w:pPrChange w:id="222" w:author="Yoel Shkolnisky" w:date="2025-01-09T11:54:00Z" w16du:dateUtc="2025-01-09T09:54:00Z">
          <w:pPr>
            <w:numPr>
              <w:numId w:val="9"/>
            </w:numPr>
            <w:tabs>
              <w:tab w:val="num" w:pos="720"/>
            </w:tabs>
            <w:spacing w:after="160" w:line="276" w:lineRule="auto"/>
            <w:ind w:left="720" w:hanging="360"/>
          </w:pPr>
        </w:pPrChange>
      </w:pPr>
      <w:r>
        <w:rPr>
          <w:noProof/>
        </w:rPr>
        <w:drawing>
          <wp:anchor distT="0" distB="0" distL="114300" distR="114300" simplePos="0" relativeHeight="251658240" behindDoc="0" locked="0" layoutInCell="1" allowOverlap="1" wp14:anchorId="7FF157B6" wp14:editId="3E298835">
            <wp:simplePos x="0" y="0"/>
            <wp:positionH relativeFrom="margin">
              <wp:align>right</wp:align>
            </wp:positionH>
            <wp:positionV relativeFrom="paragraph">
              <wp:posOffset>6985</wp:posOffset>
            </wp:positionV>
            <wp:extent cx="2324100" cy="834390"/>
            <wp:effectExtent l="0" t="0" r="0" b="3810"/>
            <wp:wrapSquare wrapText="bothSides"/>
            <wp:docPr id="2127804854"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04854" name="Picture 61"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l="1445" r="5609" b="14943"/>
                    <a:stretch/>
                  </pic:blipFill>
                  <pic:spPr bwMode="auto">
                    <a:xfrm>
                      <a:off x="0" y="0"/>
                      <a:ext cx="2324100"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2D9" w:rsidRPr="003112D9">
        <w:rPr>
          <w:b/>
          <w:bCs/>
        </w:rPr>
        <w:t xml:space="preserve">Selecting </w:t>
      </w:r>
      <w:ins w:id="223" w:author="Yoel Shkolnisky" w:date="2025-01-09T11:54:00Z" w16du:dateUtc="2025-01-09T09:54:00Z">
        <w:r w:rsidR="008B3706">
          <w:rPr>
            <w:b/>
            <w:bCs/>
          </w:rPr>
          <w:t>m</w:t>
        </w:r>
      </w:ins>
      <w:del w:id="224" w:author="Yoel Shkolnisky" w:date="2025-01-09T11:54:00Z" w16du:dateUtc="2025-01-09T09:54:00Z">
        <w:r w:rsidR="003112D9" w:rsidRPr="003112D9" w:rsidDel="008B3706">
          <w:rPr>
            <w:b/>
            <w:bCs/>
          </w:rPr>
          <w:delText>M</w:delText>
        </w:r>
      </w:del>
      <w:r w:rsidR="003112D9" w:rsidRPr="003112D9">
        <w:rPr>
          <w:b/>
          <w:bCs/>
        </w:rPr>
        <w:t>aps</w:t>
      </w:r>
      <w:r w:rsidR="001F50CB">
        <w:t xml:space="preserve">: </w:t>
      </w:r>
      <w:r w:rsidR="003112D9" w:rsidRPr="003112D9">
        <w:t>In the EMalign tool window, select the reference map and the query map from the dropdown menus.</w:t>
      </w:r>
      <w:r w:rsidR="00CD5D6C" w:rsidRPr="00CD5D6C">
        <w:rPr>
          <w:noProof/>
        </w:rPr>
        <w:t xml:space="preserve"> </w:t>
      </w:r>
    </w:p>
    <w:p w14:paraId="0591C432" w14:textId="69CB7198" w:rsidR="00CD5D6C" w:rsidRDefault="00791237" w:rsidP="008B3706">
      <w:pPr>
        <w:numPr>
          <w:ilvl w:val="0"/>
          <w:numId w:val="9"/>
        </w:numPr>
        <w:spacing w:after="160" w:line="276" w:lineRule="auto"/>
        <w:jc w:val="both"/>
        <w:pPrChange w:id="225" w:author="Yoel Shkolnisky" w:date="2025-01-09T11:54:00Z" w16du:dateUtc="2025-01-09T09:54:00Z">
          <w:pPr>
            <w:numPr>
              <w:numId w:val="9"/>
            </w:numPr>
            <w:tabs>
              <w:tab w:val="num" w:pos="720"/>
            </w:tabs>
            <w:spacing w:after="160" w:line="276" w:lineRule="auto"/>
            <w:ind w:left="720" w:hanging="360"/>
          </w:pPr>
        </w:pPrChange>
      </w:pPr>
      <w:r>
        <w:rPr>
          <w:noProof/>
        </w:rPr>
        <w:drawing>
          <wp:anchor distT="0" distB="0" distL="114300" distR="114300" simplePos="0" relativeHeight="251657216" behindDoc="0" locked="0" layoutInCell="1" allowOverlap="1" wp14:anchorId="7023A45F" wp14:editId="44564F35">
            <wp:simplePos x="0" y="0"/>
            <wp:positionH relativeFrom="margin">
              <wp:align>right</wp:align>
            </wp:positionH>
            <wp:positionV relativeFrom="paragraph">
              <wp:posOffset>7620</wp:posOffset>
            </wp:positionV>
            <wp:extent cx="1543050" cy="1190625"/>
            <wp:effectExtent l="0" t="0" r="0" b="9525"/>
            <wp:wrapSquare wrapText="bothSides"/>
            <wp:docPr id="189980047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00472" name="Picture 60"/>
                    <pic:cNvPicPr/>
                  </pic:nvPicPr>
                  <pic:blipFill>
                    <a:blip r:embed="rId24">
                      <a:extLst>
                        <a:ext uri="{28A0092B-C50C-407E-A947-70E740481C1C}">
                          <a14:useLocalDpi xmlns:a14="http://schemas.microsoft.com/office/drawing/2010/main" val="0"/>
                        </a:ext>
                      </a:extLst>
                    </a:blip>
                    <a:srcRect l="193" r="193"/>
                    <a:stretch>
                      <a:fillRect/>
                    </a:stretch>
                  </pic:blipFill>
                  <pic:spPr bwMode="auto">
                    <a:xfrm>
                      <a:off x="0" y="0"/>
                      <a:ext cx="1543050" cy="1190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2D9" w:rsidRPr="003112D9">
        <w:rPr>
          <w:b/>
          <w:bCs/>
        </w:rPr>
        <w:t xml:space="preserve">Setting </w:t>
      </w:r>
      <w:ins w:id="226" w:author="Yoel Shkolnisky" w:date="2025-01-09T11:54:00Z" w16du:dateUtc="2025-01-09T09:54:00Z">
        <w:r w:rsidR="008B3706">
          <w:rPr>
            <w:b/>
            <w:bCs/>
          </w:rPr>
          <w:t>a</w:t>
        </w:r>
      </w:ins>
      <w:del w:id="227" w:author="Yoel Shkolnisky" w:date="2025-01-09T11:54:00Z" w16du:dateUtc="2025-01-09T09:54:00Z">
        <w:r w:rsidR="003112D9" w:rsidRPr="003112D9" w:rsidDel="008B3706">
          <w:rPr>
            <w:b/>
            <w:bCs/>
          </w:rPr>
          <w:delText>A</w:delText>
        </w:r>
      </w:del>
      <w:r w:rsidR="003112D9" w:rsidRPr="003112D9">
        <w:rPr>
          <w:b/>
          <w:bCs/>
        </w:rPr>
        <w:t xml:space="preserve">lignment </w:t>
      </w:r>
      <w:ins w:id="228" w:author="Yoel Shkolnisky" w:date="2025-01-09T11:54:00Z" w16du:dateUtc="2025-01-09T09:54:00Z">
        <w:r w:rsidR="008B3706">
          <w:rPr>
            <w:b/>
            <w:bCs/>
          </w:rPr>
          <w:t>p</w:t>
        </w:r>
      </w:ins>
      <w:del w:id="229" w:author="Yoel Shkolnisky" w:date="2025-01-09T11:54:00Z" w16du:dateUtc="2025-01-09T09:54:00Z">
        <w:r w:rsidR="003112D9" w:rsidRPr="003112D9" w:rsidDel="008B3706">
          <w:rPr>
            <w:b/>
            <w:bCs/>
          </w:rPr>
          <w:delText>P</w:delText>
        </w:r>
      </w:del>
      <w:r w:rsidR="003112D9" w:rsidRPr="003112D9">
        <w:rPr>
          <w:b/>
          <w:bCs/>
        </w:rPr>
        <w:t>arameters</w:t>
      </w:r>
      <w:r w:rsidR="001F50CB">
        <w:t xml:space="preserve">: </w:t>
      </w:r>
      <w:r w:rsidR="003112D9" w:rsidRPr="003112D9">
        <w:t>Set the parameters for alignment, such as rotation, translation, and reflection options. Adjust these settings as needed for your specific use case.</w:t>
      </w:r>
    </w:p>
    <w:p w14:paraId="03582DEB" w14:textId="2C1A3BAD" w:rsidR="003112D9" w:rsidRPr="003112D9" w:rsidRDefault="00CD5D6C" w:rsidP="00E8633C">
      <w:pPr>
        <w:spacing w:after="160" w:line="276" w:lineRule="auto"/>
        <w:ind w:left="720"/>
      </w:pPr>
      <w:r w:rsidRPr="00CD5D6C">
        <w:rPr>
          <w:noProof/>
        </w:rPr>
        <w:t xml:space="preserve"> </w:t>
      </w:r>
    </w:p>
    <w:p w14:paraId="77F18255" w14:textId="3DF904D1" w:rsidR="00E8633C" w:rsidRDefault="00E8633C" w:rsidP="008B3706">
      <w:pPr>
        <w:numPr>
          <w:ilvl w:val="0"/>
          <w:numId w:val="9"/>
        </w:numPr>
        <w:spacing w:after="160" w:line="276" w:lineRule="auto"/>
        <w:jc w:val="both"/>
        <w:pPrChange w:id="230" w:author="Yoel Shkolnisky" w:date="2025-01-09T11:55:00Z" w16du:dateUtc="2025-01-09T09:55:00Z">
          <w:pPr>
            <w:numPr>
              <w:numId w:val="9"/>
            </w:numPr>
            <w:tabs>
              <w:tab w:val="num" w:pos="720"/>
            </w:tabs>
            <w:spacing w:after="160" w:line="276" w:lineRule="auto"/>
            <w:ind w:left="720" w:hanging="360"/>
          </w:pPr>
        </w:pPrChange>
      </w:pPr>
      <w:r>
        <w:rPr>
          <w:noProof/>
        </w:rPr>
        <w:drawing>
          <wp:anchor distT="0" distB="0" distL="114300" distR="114300" simplePos="0" relativeHeight="251660288" behindDoc="0" locked="0" layoutInCell="1" allowOverlap="1" wp14:anchorId="4EC303A6" wp14:editId="798A1CF4">
            <wp:simplePos x="0" y="0"/>
            <wp:positionH relativeFrom="margin">
              <wp:align>right</wp:align>
            </wp:positionH>
            <wp:positionV relativeFrom="paragraph">
              <wp:posOffset>635000</wp:posOffset>
            </wp:positionV>
            <wp:extent cx="3000375" cy="523875"/>
            <wp:effectExtent l="0" t="0" r="9525" b="9525"/>
            <wp:wrapSquare wrapText="bothSides"/>
            <wp:docPr id="94543273"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73" name="Picture 57" descr="A screenshot of a computer&#10;&#10;Description automatically generated"/>
                    <pic:cNvPicPr/>
                  </pic:nvPicPr>
                  <pic:blipFill rotWithShape="1">
                    <a:blip r:embed="rId25">
                      <a:extLst>
                        <a:ext uri="{28A0092B-C50C-407E-A947-70E740481C1C}">
                          <a14:useLocalDpi xmlns:a14="http://schemas.microsoft.com/office/drawing/2010/main" val="0"/>
                        </a:ext>
                      </a:extLst>
                    </a:blip>
                    <a:srcRect r="20684" b="31429"/>
                    <a:stretch/>
                  </pic:blipFill>
                  <pic:spPr bwMode="auto">
                    <a:xfrm>
                      <a:off x="0" y="0"/>
                      <a:ext cx="3000375" cy="52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2D9" w:rsidRPr="003112D9">
        <w:rPr>
          <w:b/>
          <w:bCs/>
        </w:rPr>
        <w:t xml:space="preserve">Running the </w:t>
      </w:r>
      <w:del w:id="231" w:author="Yoel Shkolnisky" w:date="2025-01-09T12:09:00Z" w16du:dateUtc="2025-01-09T10:09:00Z">
        <w:r w:rsidR="003112D9" w:rsidRPr="003112D9" w:rsidDel="00AD7B98">
          <w:rPr>
            <w:b/>
            <w:bCs/>
          </w:rPr>
          <w:delText>A</w:delText>
        </w:r>
      </w:del>
      <w:ins w:id="232" w:author="Yoel Shkolnisky" w:date="2025-01-09T12:09:00Z" w16du:dateUtc="2025-01-09T10:09:00Z">
        <w:r w:rsidR="00AD7B98">
          <w:rPr>
            <w:b/>
            <w:bCs/>
          </w:rPr>
          <w:t>a</w:t>
        </w:r>
      </w:ins>
      <w:r w:rsidR="003112D9" w:rsidRPr="003112D9">
        <w:rPr>
          <w:b/>
          <w:bCs/>
        </w:rPr>
        <w:t>lignment</w:t>
      </w:r>
      <w:r w:rsidR="001F50CB">
        <w:t xml:space="preserve">: </w:t>
      </w:r>
      <w:r w:rsidR="003112D9" w:rsidRPr="003112D9">
        <w:t>Click the 'Align' button to start the alignment process. The tool will automatically handle the alignment and provide a progress bar or status update.</w:t>
      </w:r>
    </w:p>
    <w:p w14:paraId="072200D3" w14:textId="77777777" w:rsidR="00E8633C" w:rsidRDefault="00E8633C" w:rsidP="00E8633C">
      <w:pPr>
        <w:pStyle w:val="ListParagraph"/>
        <w:rPr>
          <w:noProof/>
        </w:rPr>
      </w:pPr>
    </w:p>
    <w:p w14:paraId="63A07AB1" w14:textId="6511D3A6" w:rsidR="003112D9" w:rsidRPr="003112D9" w:rsidRDefault="00CD5D6C" w:rsidP="00E8633C">
      <w:pPr>
        <w:spacing w:after="160" w:line="276" w:lineRule="auto"/>
        <w:ind w:left="720"/>
      </w:pPr>
      <w:r w:rsidRPr="00CD5D6C">
        <w:rPr>
          <w:noProof/>
        </w:rPr>
        <w:t xml:space="preserve"> </w:t>
      </w:r>
    </w:p>
    <w:p w14:paraId="5E30D879" w14:textId="5363E2AA" w:rsidR="00CD5D6C" w:rsidRDefault="003112D9" w:rsidP="00AD7B98">
      <w:pPr>
        <w:numPr>
          <w:ilvl w:val="0"/>
          <w:numId w:val="9"/>
        </w:numPr>
        <w:spacing w:after="160" w:line="276" w:lineRule="auto"/>
        <w:jc w:val="both"/>
        <w:pPrChange w:id="233" w:author="Yoel Shkolnisky" w:date="2025-01-09T12:10:00Z" w16du:dateUtc="2025-01-09T10:10:00Z">
          <w:pPr>
            <w:numPr>
              <w:numId w:val="9"/>
            </w:numPr>
            <w:tabs>
              <w:tab w:val="num" w:pos="720"/>
            </w:tabs>
            <w:spacing w:after="160" w:line="276" w:lineRule="auto"/>
            <w:ind w:left="720" w:hanging="360"/>
          </w:pPr>
        </w:pPrChange>
      </w:pPr>
      <w:r w:rsidRPr="003112D9">
        <w:rPr>
          <w:b/>
          <w:bCs/>
        </w:rPr>
        <w:t xml:space="preserve">Viewing the </w:t>
      </w:r>
      <w:ins w:id="234" w:author="Yoel Shkolnisky" w:date="2025-01-09T12:09:00Z" w16du:dateUtc="2025-01-09T10:09:00Z">
        <w:r w:rsidR="00AD7B98">
          <w:rPr>
            <w:b/>
            <w:bCs/>
          </w:rPr>
          <w:t>a</w:t>
        </w:r>
      </w:ins>
      <w:del w:id="235" w:author="Yoel Shkolnisky" w:date="2025-01-09T12:09:00Z" w16du:dateUtc="2025-01-09T10:09:00Z">
        <w:r w:rsidRPr="003112D9" w:rsidDel="00AD7B98">
          <w:rPr>
            <w:b/>
            <w:bCs/>
          </w:rPr>
          <w:delText>A</w:delText>
        </w:r>
      </w:del>
      <w:r w:rsidRPr="003112D9">
        <w:rPr>
          <w:b/>
          <w:bCs/>
        </w:rPr>
        <w:t xml:space="preserve">ligned </w:t>
      </w:r>
      <w:del w:id="236" w:author="Yoel Shkolnisky" w:date="2025-01-09T12:09:00Z" w16du:dateUtc="2025-01-09T10:09:00Z">
        <w:r w:rsidRPr="003112D9" w:rsidDel="00AD7B98">
          <w:rPr>
            <w:b/>
            <w:bCs/>
          </w:rPr>
          <w:delText>Maps</w:delText>
        </w:r>
      </w:del>
      <w:ins w:id="237" w:author="Yoel Shkolnisky" w:date="2025-01-09T12:09:00Z" w16du:dateUtc="2025-01-09T10:09:00Z">
        <w:r w:rsidR="00AD7B98">
          <w:rPr>
            <w:b/>
            <w:bCs/>
          </w:rPr>
          <w:t>m</w:t>
        </w:r>
        <w:r w:rsidR="00AD7B98" w:rsidRPr="003112D9">
          <w:rPr>
            <w:b/>
            <w:bCs/>
          </w:rPr>
          <w:t>aps</w:t>
        </w:r>
      </w:ins>
      <w:r w:rsidR="001F50CB">
        <w:t xml:space="preserve">: </w:t>
      </w:r>
      <w:r w:rsidRPr="003112D9">
        <w:t>Once the alignment is complete, you can view the aligned maps directly in ChimeraX. The aligned maps will be displayed, and you can further analyze or manipulate them as needed</w:t>
      </w:r>
      <w:r w:rsidR="00CD5D6C">
        <w:t>.</w:t>
      </w:r>
      <w:r w:rsidR="006A2CE2">
        <w:rPr>
          <w:noProof/>
        </w:rPr>
        <w:drawing>
          <wp:inline distT="0" distB="0" distL="0" distR="0" wp14:anchorId="645BA318" wp14:editId="37F27A30">
            <wp:extent cx="4605866" cy="1611032"/>
            <wp:effectExtent l="0" t="0" r="4445" b="8255"/>
            <wp:docPr id="17363070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07075" name="Pictur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3969" cy="1624360"/>
                    </a:xfrm>
                    <a:prstGeom prst="rect">
                      <a:avLst/>
                    </a:prstGeom>
                  </pic:spPr>
                </pic:pic>
              </a:graphicData>
            </a:graphic>
          </wp:inline>
        </w:drawing>
      </w:r>
    </w:p>
    <w:p w14:paraId="228B7028" w14:textId="3B0444A9" w:rsidR="006A2CE2" w:rsidRDefault="006A2CE2" w:rsidP="006A2CE2">
      <w:pPr>
        <w:spacing w:after="160" w:line="360" w:lineRule="auto"/>
      </w:pPr>
    </w:p>
    <w:p w14:paraId="0344E8FF" w14:textId="77777777" w:rsidR="006A2CE2" w:rsidRDefault="006A2CE2">
      <w:pPr>
        <w:spacing w:after="160" w:line="360" w:lineRule="auto"/>
        <w:rPr>
          <w:b/>
          <w:bCs/>
          <w:sz w:val="28"/>
          <w:szCs w:val="28"/>
        </w:rPr>
      </w:pPr>
      <w:r>
        <w:rPr>
          <w:b/>
          <w:bCs/>
          <w:sz w:val="28"/>
          <w:szCs w:val="28"/>
        </w:rPr>
        <w:br w:type="page"/>
      </w:r>
    </w:p>
    <w:p w14:paraId="70492A19" w14:textId="5F3DB865" w:rsidR="00131506" w:rsidRPr="00F40ADA" w:rsidRDefault="00131506" w:rsidP="00E8633C">
      <w:pPr>
        <w:spacing w:after="160" w:line="276" w:lineRule="auto"/>
        <w:rPr>
          <w:sz w:val="28"/>
          <w:szCs w:val="28"/>
        </w:rPr>
      </w:pPr>
      <w:r w:rsidRPr="00F40ADA">
        <w:rPr>
          <w:b/>
          <w:bCs/>
          <w:sz w:val="28"/>
          <w:szCs w:val="28"/>
        </w:rPr>
        <w:lastRenderedPageBreak/>
        <w:t xml:space="preserve">4. Testing </w:t>
      </w:r>
      <w:del w:id="238" w:author="Yoel Shkolnisky" w:date="2025-01-09T12:10:00Z" w16du:dateUtc="2025-01-09T10:10:00Z">
        <w:r w:rsidRPr="00F40ADA" w:rsidDel="009E22F9">
          <w:rPr>
            <w:b/>
            <w:bCs/>
            <w:sz w:val="28"/>
            <w:szCs w:val="28"/>
          </w:rPr>
          <w:delText xml:space="preserve">Methodologies </w:delText>
        </w:r>
      </w:del>
      <w:ins w:id="239" w:author="Yoel Shkolnisky" w:date="2025-01-09T12:10:00Z" w16du:dateUtc="2025-01-09T10:10:00Z">
        <w:r w:rsidR="009E22F9">
          <w:rPr>
            <w:b/>
            <w:bCs/>
            <w:sz w:val="28"/>
            <w:szCs w:val="28"/>
          </w:rPr>
          <w:t>m</w:t>
        </w:r>
        <w:r w:rsidR="009E22F9" w:rsidRPr="00F40ADA">
          <w:rPr>
            <w:b/>
            <w:bCs/>
            <w:sz w:val="28"/>
            <w:szCs w:val="28"/>
          </w:rPr>
          <w:t xml:space="preserve">ethodologies </w:t>
        </w:r>
      </w:ins>
    </w:p>
    <w:p w14:paraId="3FF093F1" w14:textId="00D9BE31" w:rsidR="00131506" w:rsidRPr="00131506" w:rsidRDefault="00131506" w:rsidP="00E8633C">
      <w:pPr>
        <w:spacing w:after="160" w:line="276" w:lineRule="auto"/>
        <w:rPr>
          <w:b/>
          <w:bCs/>
        </w:rPr>
      </w:pPr>
      <w:r w:rsidRPr="00131506">
        <w:t>4.1.</w:t>
      </w:r>
      <w:r w:rsidRPr="00131506">
        <w:rPr>
          <w:b/>
          <w:bCs/>
        </w:rPr>
        <w:t xml:space="preserve"> </w:t>
      </w:r>
      <w:r w:rsidR="00006950" w:rsidRPr="00006950">
        <w:rPr>
          <w:u w:val="single"/>
        </w:rPr>
        <w:t xml:space="preserve">Test </w:t>
      </w:r>
      <w:del w:id="240" w:author="Yoel Shkolnisky" w:date="2025-01-09T12:11:00Z" w16du:dateUtc="2025-01-09T10:11:00Z">
        <w:r w:rsidR="00006950" w:rsidRPr="00006950" w:rsidDel="009E22F9">
          <w:rPr>
            <w:u w:val="single"/>
          </w:rPr>
          <w:delText>Environment</w:delText>
        </w:r>
      </w:del>
      <w:ins w:id="241" w:author="Yoel Shkolnisky" w:date="2025-01-09T12:11:00Z" w16du:dateUtc="2025-01-09T10:11:00Z">
        <w:r w:rsidR="009E22F9">
          <w:rPr>
            <w:u w:val="single"/>
          </w:rPr>
          <w:t>e</w:t>
        </w:r>
        <w:r w:rsidR="009E22F9" w:rsidRPr="00006950">
          <w:rPr>
            <w:u w:val="single"/>
          </w:rPr>
          <w:t>nvironment</w:t>
        </w:r>
      </w:ins>
      <w:r w:rsidRPr="00006950">
        <w:t>:</w:t>
      </w:r>
    </w:p>
    <w:p w14:paraId="508D3285" w14:textId="77777777" w:rsidR="001F1D5A" w:rsidRDefault="007D7AFA" w:rsidP="009E22F9">
      <w:pPr>
        <w:pStyle w:val="ListParagraph"/>
        <w:numPr>
          <w:ilvl w:val="0"/>
          <w:numId w:val="62"/>
        </w:numPr>
        <w:spacing w:after="160" w:line="276" w:lineRule="auto"/>
        <w:jc w:val="both"/>
        <w:pPrChange w:id="242" w:author="Yoel Shkolnisky" w:date="2025-01-09T12:11:00Z" w16du:dateUtc="2025-01-09T10:11:00Z">
          <w:pPr>
            <w:pStyle w:val="ListParagraph"/>
            <w:numPr>
              <w:numId w:val="62"/>
            </w:numPr>
            <w:spacing w:after="160" w:line="276" w:lineRule="auto"/>
            <w:ind w:left="360" w:hanging="360"/>
          </w:pPr>
        </w:pPrChange>
      </w:pPr>
      <w:r w:rsidRPr="00006950">
        <w:rPr>
          <w:b/>
          <w:bCs/>
        </w:rPr>
        <w:t>Software</w:t>
      </w:r>
      <w:r w:rsidRPr="007D7AFA">
        <w:t>: The tests were conducted both within the ChimeraX program and using the PyCharm integrated development environment (IDE).</w:t>
      </w:r>
    </w:p>
    <w:p w14:paraId="21045C8B" w14:textId="04A675F8" w:rsidR="00E0037F" w:rsidRDefault="00E0037F" w:rsidP="009E22F9">
      <w:pPr>
        <w:pStyle w:val="ListParagraph"/>
        <w:spacing w:after="160" w:line="276" w:lineRule="auto"/>
        <w:ind w:left="360"/>
        <w:jc w:val="both"/>
        <w:pPrChange w:id="243" w:author="Yoel Shkolnisky" w:date="2025-01-09T12:11:00Z" w16du:dateUtc="2025-01-09T10:11:00Z">
          <w:pPr>
            <w:pStyle w:val="ListParagraph"/>
            <w:spacing w:after="160" w:line="276" w:lineRule="auto"/>
            <w:ind w:left="360"/>
          </w:pPr>
        </w:pPrChange>
      </w:pPr>
      <w:r w:rsidRPr="007D7AFA">
        <w:t>The tests employed ChimeraX version 1.8, Python version 3.11, and the EMalign algorithm version 1.0.5 throughout the testing process.</w:t>
      </w:r>
    </w:p>
    <w:p w14:paraId="4556996B" w14:textId="77777777" w:rsidR="00A91BDE" w:rsidRDefault="007D7AFA" w:rsidP="009E22F9">
      <w:pPr>
        <w:pStyle w:val="ListParagraph"/>
        <w:numPr>
          <w:ilvl w:val="0"/>
          <w:numId w:val="62"/>
        </w:numPr>
        <w:spacing w:after="160" w:line="276" w:lineRule="auto"/>
        <w:jc w:val="both"/>
        <w:pPrChange w:id="244" w:author="Yoel Shkolnisky" w:date="2025-01-09T12:11:00Z" w16du:dateUtc="2025-01-09T10:11:00Z">
          <w:pPr>
            <w:pStyle w:val="ListParagraph"/>
            <w:numPr>
              <w:numId w:val="62"/>
            </w:numPr>
            <w:spacing w:after="160" w:line="276" w:lineRule="auto"/>
            <w:ind w:left="360" w:hanging="360"/>
          </w:pPr>
        </w:pPrChange>
      </w:pPr>
      <w:r w:rsidRPr="00006950">
        <w:rPr>
          <w:b/>
          <w:bCs/>
        </w:rPr>
        <w:t>Operating System</w:t>
      </w:r>
      <w:r w:rsidRPr="007D7AFA">
        <w:t>: Windows 11 for ChimeraX and Python, and Linux (Ubuntu 20.04) for ChimeraX to ensure cross-platform compatibility.</w:t>
      </w:r>
    </w:p>
    <w:p w14:paraId="42CC8DD1" w14:textId="77777777" w:rsidR="00A91BDE" w:rsidRPr="007D7AFA" w:rsidRDefault="00A91BDE" w:rsidP="00E8633C">
      <w:pPr>
        <w:spacing w:after="160" w:line="276" w:lineRule="auto"/>
      </w:pPr>
    </w:p>
    <w:p w14:paraId="40927A5F" w14:textId="018F2373" w:rsidR="00194B60" w:rsidRDefault="00A91BDE" w:rsidP="00E8633C">
      <w:pPr>
        <w:spacing w:after="160" w:line="276" w:lineRule="auto"/>
      </w:pPr>
      <w:r>
        <w:t xml:space="preserve">4.2. </w:t>
      </w:r>
      <w:r w:rsidRPr="00A91BDE">
        <w:rPr>
          <w:u w:val="single"/>
        </w:rPr>
        <w:t xml:space="preserve">Test </w:t>
      </w:r>
      <w:del w:id="245" w:author="Yoel Shkolnisky" w:date="2025-01-09T12:11:00Z" w16du:dateUtc="2025-01-09T10:11:00Z">
        <w:r w:rsidRPr="00A91BDE" w:rsidDel="009E22F9">
          <w:rPr>
            <w:u w:val="single"/>
          </w:rPr>
          <w:delText>D</w:delText>
        </w:r>
      </w:del>
      <w:ins w:id="246" w:author="Yoel Shkolnisky" w:date="2025-01-09T12:11:00Z" w16du:dateUtc="2025-01-09T10:11:00Z">
        <w:r w:rsidR="009E22F9">
          <w:rPr>
            <w:u w:val="single"/>
          </w:rPr>
          <w:t>d</w:t>
        </w:r>
      </w:ins>
      <w:r w:rsidRPr="00A91BDE">
        <w:rPr>
          <w:u w:val="single"/>
        </w:rPr>
        <w:t>ata</w:t>
      </w:r>
      <w:r>
        <w:t>:</w:t>
      </w:r>
    </w:p>
    <w:p w14:paraId="2D9ABB13" w14:textId="6B88DF83" w:rsidR="00E23D78" w:rsidRDefault="00C31610" w:rsidP="009E22F9">
      <w:pPr>
        <w:spacing w:after="160" w:line="276" w:lineRule="auto"/>
        <w:jc w:val="both"/>
        <w:pPrChange w:id="247" w:author="Yoel Shkolnisky" w:date="2025-01-09T12:11:00Z" w16du:dateUtc="2025-01-09T10:11:00Z">
          <w:pPr>
            <w:spacing w:after="160" w:line="276" w:lineRule="auto"/>
          </w:pPr>
        </w:pPrChange>
      </w:pPr>
      <w:r w:rsidRPr="00C31610">
        <w:rPr>
          <w:b/>
          <w:bCs/>
        </w:rPr>
        <w:t>Maps</w:t>
      </w:r>
      <w:r>
        <w:t xml:space="preserve">: </w:t>
      </w:r>
      <w:r w:rsidR="00E23D78" w:rsidRPr="00E23D78">
        <w:t xml:space="preserve">All maps </w:t>
      </w:r>
      <w:del w:id="248" w:author="Yoel Shkolnisky" w:date="2025-01-09T12:11:00Z" w16du:dateUtc="2025-01-09T10:11:00Z">
        <w:r w:rsidR="00E23D78" w:rsidRPr="00E23D78" w:rsidDel="009E22F9">
          <w:delText xml:space="preserve">utilized </w:delText>
        </w:r>
      </w:del>
      <w:ins w:id="249" w:author="Yoel Shkolnisky" w:date="2025-01-09T12:11:00Z" w16du:dateUtc="2025-01-09T10:11:00Z">
        <w:r w:rsidR="009E22F9">
          <w:t>used</w:t>
        </w:r>
        <w:r w:rsidR="009E22F9" w:rsidRPr="00E23D78">
          <w:t xml:space="preserve"> </w:t>
        </w:r>
      </w:ins>
      <w:r w:rsidR="00E23D78" w:rsidRPr="00E23D78">
        <w:t xml:space="preserve">in this </w:t>
      </w:r>
      <w:r w:rsidR="00971EE7">
        <w:t>section</w:t>
      </w:r>
      <w:r w:rsidR="00E23D78" w:rsidRPr="00E23D78">
        <w:t xml:space="preserve"> were obtained from the Electron Microscopy Data Bank (EMDB). The following maps were selected for their diversity in structure and biological relevance:</w:t>
      </w:r>
    </w:p>
    <w:p w14:paraId="6BD67E11" w14:textId="6672FC66" w:rsidR="00E23D78" w:rsidRDefault="00E23D78" w:rsidP="009E22F9">
      <w:pPr>
        <w:pStyle w:val="ListParagraph"/>
        <w:numPr>
          <w:ilvl w:val="0"/>
          <w:numId w:val="40"/>
        </w:numPr>
        <w:spacing w:after="160" w:line="276" w:lineRule="auto"/>
        <w:jc w:val="both"/>
        <w:pPrChange w:id="250" w:author="Yoel Shkolnisky" w:date="2025-01-09T12:11:00Z" w16du:dateUtc="2025-01-09T10:11:00Z">
          <w:pPr>
            <w:pStyle w:val="ListParagraph"/>
            <w:numPr>
              <w:numId w:val="40"/>
            </w:numPr>
            <w:tabs>
              <w:tab w:val="num" w:pos="720"/>
            </w:tabs>
            <w:spacing w:after="160" w:line="276" w:lineRule="auto"/>
            <w:ind w:hanging="360"/>
          </w:pPr>
        </w:pPrChange>
      </w:pPr>
      <w:r w:rsidRPr="00E23D78">
        <w:rPr>
          <w:b/>
          <w:bCs/>
        </w:rPr>
        <w:t>EMD-2660:</w:t>
      </w:r>
      <w:r w:rsidRPr="00E23D78">
        <w:t xml:space="preserve"> </w:t>
      </w:r>
      <w:del w:id="251" w:author="Yoel Shkolnisky" w:date="2025-01-09T12:12:00Z" w16du:dateUtc="2025-01-09T10:12:00Z">
        <w:r w:rsidRPr="00E23D78" w:rsidDel="009E22F9">
          <w:delText>This entry details the c</w:delText>
        </w:r>
      </w:del>
      <w:ins w:id="252" w:author="Yoel Shkolnisky" w:date="2025-01-09T12:12:00Z" w16du:dateUtc="2025-01-09T10:12:00Z">
        <w:r w:rsidR="009E22F9">
          <w:t>C</w:t>
        </w:r>
      </w:ins>
      <w:r w:rsidRPr="00E23D78">
        <w:t xml:space="preserve">ryo-EM structure of the Plasmodium falciparum 80S ribosome bound to the anti-protozoan drug emetine. </w:t>
      </w:r>
      <w:del w:id="253" w:author="Yoel Shkolnisky" w:date="2025-01-09T12:13:00Z" w16du:dateUtc="2025-01-09T10:13:00Z">
        <w:r w:rsidRPr="00E23D78" w:rsidDel="009E22F9">
          <w:delText>This map was employed to understand the interaction mechanisms between the ribosome and emetine, a drug used in the treatment of amoebiasis and malaria.</w:delText>
        </w:r>
        <w:r w:rsidR="003C2C05" w:rsidDel="009E22F9">
          <w:delText xml:space="preserve"> </w:delText>
        </w:r>
      </w:del>
      <w:r w:rsidR="003C2C05">
        <w:t xml:space="preserve">Map size </w:t>
      </w:r>
      <w:del w:id="254" w:author="Yoel Shkolnisky" w:date="2025-01-09T12:13:00Z" w16du:dateUtc="2025-01-09T10:13:00Z">
        <w:r w:rsidR="003C2C05" w:rsidDel="009E22F9">
          <w:delText xml:space="preserve">– </w:delText>
        </w:r>
      </w:del>
      <w:r w:rsidR="003C2C05">
        <w:t>[360, 360, 360].</w:t>
      </w:r>
    </w:p>
    <w:p w14:paraId="4C091246" w14:textId="6794DABA" w:rsidR="00E23D78" w:rsidRDefault="00E23D78" w:rsidP="009E22F9">
      <w:pPr>
        <w:pStyle w:val="ListParagraph"/>
        <w:numPr>
          <w:ilvl w:val="0"/>
          <w:numId w:val="40"/>
        </w:numPr>
        <w:spacing w:after="160" w:line="276" w:lineRule="auto"/>
        <w:jc w:val="both"/>
        <w:pPrChange w:id="255" w:author="Yoel Shkolnisky" w:date="2025-01-09T12:11:00Z" w16du:dateUtc="2025-01-09T10:11:00Z">
          <w:pPr>
            <w:pStyle w:val="ListParagraph"/>
            <w:numPr>
              <w:numId w:val="40"/>
            </w:numPr>
            <w:tabs>
              <w:tab w:val="num" w:pos="720"/>
            </w:tabs>
            <w:spacing w:after="160" w:line="276" w:lineRule="auto"/>
            <w:ind w:hanging="360"/>
          </w:pPr>
        </w:pPrChange>
      </w:pPr>
      <w:r w:rsidRPr="00E23D78">
        <w:rPr>
          <w:b/>
          <w:bCs/>
        </w:rPr>
        <w:t>EMD-19195:</w:t>
      </w:r>
      <w:r w:rsidRPr="00E23D78">
        <w:t xml:space="preserve"> </w:t>
      </w:r>
      <w:del w:id="256" w:author="Yoel Shkolnisky" w:date="2025-01-09T12:12:00Z" w16du:dateUtc="2025-01-09T10:12:00Z">
        <w:r w:rsidRPr="00E23D78" w:rsidDel="009E22F9">
          <w:delText>This entry describes the</w:delText>
        </w:r>
      </w:del>
      <w:ins w:id="257" w:author="Yoel Shkolnisky" w:date="2025-01-09T12:12:00Z" w16du:dateUtc="2025-01-09T10:12:00Z">
        <w:r w:rsidR="009E22F9">
          <w:t>Cryo-EM</w:t>
        </w:r>
      </w:ins>
      <w:r w:rsidRPr="00E23D78">
        <w:t xml:space="preserve"> structure of the rabbit 80S ribosome stalled on a 2-TMD rhodopsin intermediate in complex with Sec61</w:t>
      </w:r>
      <w:r>
        <w:t>-</w:t>
      </w:r>
      <w:r w:rsidRPr="00E23D78">
        <w:t xml:space="preserve">RAMP4. </w:t>
      </w:r>
      <w:del w:id="258" w:author="Yoel Shkolnisky" w:date="2025-01-09T12:14:00Z" w16du:dateUtc="2025-01-09T10:14:00Z">
        <w:r w:rsidRPr="00E23D78" w:rsidDel="009E22F9">
          <w:delText xml:space="preserve">The research leveraging </w:delText>
        </w:r>
        <w:r w:rsidR="003C2C05" w:rsidDel="009E22F9">
          <w:delText>it</w:delText>
        </w:r>
        <w:r w:rsidRPr="00E23D78" w:rsidDel="009E22F9">
          <w:delText xml:space="preserve"> focuses on the dynamic interactions within the ribosome-translocon complex.</w:delText>
        </w:r>
        <w:r w:rsidR="003C2C05" w:rsidRPr="003C2C05" w:rsidDel="009E22F9">
          <w:delText xml:space="preserve"> </w:delText>
        </w:r>
      </w:del>
      <w:r w:rsidR="003C2C05">
        <w:t xml:space="preserve">Map size </w:t>
      </w:r>
      <w:del w:id="259" w:author="Yoel Shkolnisky" w:date="2025-01-09T12:14:00Z" w16du:dateUtc="2025-01-09T10:14:00Z">
        <w:r w:rsidR="003C2C05" w:rsidDel="009E22F9">
          <w:delText xml:space="preserve">– </w:delText>
        </w:r>
      </w:del>
      <w:r w:rsidR="003C2C05">
        <w:t>[420, 420, 420].</w:t>
      </w:r>
    </w:p>
    <w:p w14:paraId="73567F07" w14:textId="736CF8ED" w:rsidR="00006950" w:rsidRPr="00E23D78" w:rsidRDefault="00006950" w:rsidP="009E22F9">
      <w:pPr>
        <w:pStyle w:val="ListParagraph"/>
        <w:numPr>
          <w:ilvl w:val="0"/>
          <w:numId w:val="40"/>
        </w:numPr>
        <w:spacing w:after="160" w:line="276" w:lineRule="auto"/>
        <w:jc w:val="both"/>
        <w:pPrChange w:id="260" w:author="Yoel Shkolnisky" w:date="2025-01-09T12:11:00Z" w16du:dateUtc="2025-01-09T10:11:00Z">
          <w:pPr>
            <w:pStyle w:val="ListParagraph"/>
            <w:numPr>
              <w:numId w:val="40"/>
            </w:numPr>
            <w:tabs>
              <w:tab w:val="num" w:pos="720"/>
            </w:tabs>
            <w:spacing w:after="160" w:line="276" w:lineRule="auto"/>
            <w:ind w:hanging="360"/>
          </w:pPr>
        </w:pPrChange>
      </w:pPr>
      <w:r w:rsidRPr="00E42528">
        <w:rPr>
          <w:b/>
          <w:bCs/>
        </w:rPr>
        <w:t>EMD-35413:</w:t>
      </w:r>
      <w:r w:rsidRPr="00E23D78">
        <w:t xml:space="preserve"> </w:t>
      </w:r>
      <w:del w:id="261" w:author="Yoel Shkolnisky" w:date="2025-01-09T12:14:00Z" w16du:dateUtc="2025-01-09T10:14:00Z">
        <w:r w:rsidRPr="00E23D78" w:rsidDel="009E22F9">
          <w:delText>This entry represents the c</w:delText>
        </w:r>
      </w:del>
      <w:ins w:id="262" w:author="Yoel Shkolnisky" w:date="2025-01-09T12:14:00Z" w16du:dateUtc="2025-01-09T10:14:00Z">
        <w:r w:rsidR="009E22F9">
          <w:t>C</w:t>
        </w:r>
      </w:ins>
      <w:r w:rsidRPr="00E23D78">
        <w:t xml:space="preserve">ryo-EM structure of the human 80S ribosome in complex with dibekacin. </w:t>
      </w:r>
      <w:del w:id="263" w:author="Yoel Shkolnisky" w:date="2025-01-09T12:14:00Z" w16du:dateUtc="2025-01-09T10:14:00Z">
        <w:r w:rsidRPr="00E23D78" w:rsidDel="009E22F9">
          <w:delText>This map was utilized to investigate the functional evolution of aminoglycosides, a crucial class of antibiotics.</w:delText>
        </w:r>
        <w:r w:rsidR="003C2C05" w:rsidDel="009E22F9">
          <w:delText xml:space="preserve"> </w:delText>
        </w:r>
      </w:del>
      <w:r w:rsidR="003C2C05">
        <w:t xml:space="preserve">Map size </w:t>
      </w:r>
      <w:del w:id="264" w:author="Yoel Shkolnisky" w:date="2025-01-09T12:14:00Z" w16du:dateUtc="2025-01-09T10:14:00Z">
        <w:r w:rsidR="003C2C05" w:rsidDel="009E22F9">
          <w:delText xml:space="preserve">– </w:delText>
        </w:r>
      </w:del>
      <w:r w:rsidR="003C2C05">
        <w:t>[640, 640, 640]</w:t>
      </w:r>
      <w:r w:rsidR="003C2C05">
        <w:rPr>
          <w:rStyle w:val="FootnoteReference"/>
        </w:rPr>
        <w:footnoteReference w:id="1"/>
      </w:r>
      <w:r w:rsidR="003C2C05">
        <w:t>.</w:t>
      </w:r>
    </w:p>
    <w:p w14:paraId="690F14FE" w14:textId="714ACC02" w:rsidR="00194B60" w:rsidRDefault="00194B60" w:rsidP="009E22F9">
      <w:pPr>
        <w:spacing w:after="160" w:line="276" w:lineRule="auto"/>
        <w:jc w:val="both"/>
        <w:pPrChange w:id="266" w:author="Yoel Shkolnisky" w:date="2025-01-09T12:11:00Z" w16du:dateUtc="2025-01-09T10:11:00Z">
          <w:pPr>
            <w:spacing w:after="160" w:line="276" w:lineRule="auto"/>
          </w:pPr>
        </w:pPrChange>
      </w:pPr>
      <w:r w:rsidRPr="00A908C0">
        <w:t>For each reference map</w:t>
      </w:r>
      <w:r w:rsidR="00C31610">
        <w:t xml:space="preserve"> above</w:t>
      </w:r>
      <w:r w:rsidRPr="00A908C0">
        <w:t>, a query map was generated by applying a set of random transformations (rotations, reflections, and translations).</w:t>
      </w:r>
    </w:p>
    <w:p w14:paraId="02A53097" w14:textId="631A50D7" w:rsidR="00194B60" w:rsidRDefault="00C31610" w:rsidP="009E22F9">
      <w:pPr>
        <w:spacing w:after="160" w:line="276" w:lineRule="auto"/>
        <w:jc w:val="both"/>
        <w:pPrChange w:id="267" w:author="Yoel Shkolnisky" w:date="2025-01-09T12:11:00Z" w16du:dateUtc="2025-01-09T10:11:00Z">
          <w:pPr>
            <w:spacing w:after="160" w:line="276" w:lineRule="auto"/>
          </w:pPr>
        </w:pPrChange>
      </w:pPr>
      <w:r w:rsidRPr="00C31610">
        <w:rPr>
          <w:b/>
          <w:bCs/>
        </w:rPr>
        <w:t xml:space="preserve">Test </w:t>
      </w:r>
      <w:del w:id="268" w:author="Yoel Shkolnisky" w:date="2025-01-09T12:14:00Z" w16du:dateUtc="2025-01-09T10:14:00Z">
        <w:r w:rsidRPr="00C31610" w:rsidDel="009E22F9">
          <w:rPr>
            <w:b/>
            <w:bCs/>
          </w:rPr>
          <w:delText>Rounds</w:delText>
        </w:r>
      </w:del>
      <w:ins w:id="269" w:author="Yoel Shkolnisky" w:date="2025-01-09T12:14:00Z" w16du:dateUtc="2025-01-09T10:14:00Z">
        <w:r w:rsidR="009E22F9">
          <w:rPr>
            <w:b/>
            <w:bCs/>
          </w:rPr>
          <w:t>r</w:t>
        </w:r>
        <w:r w:rsidR="009E22F9" w:rsidRPr="00C31610">
          <w:rPr>
            <w:b/>
            <w:bCs/>
          </w:rPr>
          <w:t>ounds</w:t>
        </w:r>
      </w:ins>
      <w:r>
        <w:t xml:space="preserve">: </w:t>
      </w:r>
      <w:r w:rsidR="00194B60" w:rsidRPr="00706245">
        <w:t xml:space="preserve">To ensure the elimination of random variability and enhance the reliability of the results, distinct </w:t>
      </w:r>
      <w:ins w:id="270" w:author="Yoel Shkolnisky" w:date="2025-01-09T12:15:00Z" w16du:dateUtc="2025-01-09T10:15:00Z">
        <w:r w:rsidR="00E23E39">
          <w:t xml:space="preserve">random </w:t>
        </w:r>
      </w:ins>
      <w:r w:rsidR="00194B60" w:rsidRPr="00706245">
        <w:t>seed</w:t>
      </w:r>
      <w:ins w:id="271" w:author="Yoel Shkolnisky" w:date="2025-01-09T12:15:00Z" w16du:dateUtc="2025-01-09T10:15:00Z">
        <w:r w:rsidR="00E23E39">
          <w:t>s</w:t>
        </w:r>
      </w:ins>
      <w:r w:rsidR="00194B60" w:rsidRPr="00706245">
        <w:t xml:space="preserve"> </w:t>
      </w:r>
      <w:del w:id="272" w:author="Yoel Shkolnisky" w:date="2025-01-09T12:15:00Z" w16du:dateUtc="2025-01-09T10:15:00Z">
        <w:r w:rsidR="00194B60" w:rsidRPr="00706245" w:rsidDel="00E23E39">
          <w:delText>numbers will be</w:delText>
        </w:r>
      </w:del>
      <w:ins w:id="273" w:author="Yoel Shkolnisky" w:date="2025-01-09T12:15:00Z" w16du:dateUtc="2025-01-09T10:15:00Z">
        <w:r w:rsidR="00E23E39">
          <w:t>were</w:t>
        </w:r>
      </w:ins>
      <w:r w:rsidR="00194B60" w:rsidRPr="00706245">
        <w:t xml:space="preserve"> employed for each </w:t>
      </w:r>
      <w:r>
        <w:t>round</w:t>
      </w:r>
      <w:r w:rsidR="00194B60" w:rsidRPr="00706245">
        <w:t xml:space="preserve">. </w:t>
      </w:r>
      <w:r>
        <w:t>T</w:t>
      </w:r>
      <w:r w:rsidR="00194B60" w:rsidRPr="00706245">
        <w:t xml:space="preserve">he seed number for each </w:t>
      </w:r>
      <w:r>
        <w:t>round</w:t>
      </w:r>
      <w:r w:rsidR="00194B60" w:rsidRPr="00706245">
        <w:t xml:space="preserve"> </w:t>
      </w:r>
      <w:del w:id="274" w:author="Yoel Shkolnisky" w:date="2025-01-09T12:15:00Z" w16du:dateUtc="2025-01-09T10:15:00Z">
        <w:r w:rsidR="00194B60" w:rsidRPr="00706245" w:rsidDel="00E23E39">
          <w:delText>will be</w:delText>
        </w:r>
      </w:del>
      <w:ins w:id="275" w:author="Yoel Shkolnisky" w:date="2025-01-09T12:15:00Z" w16du:dateUtc="2025-01-09T10:15:00Z">
        <w:r w:rsidR="00E23E39">
          <w:t>is</w:t>
        </w:r>
      </w:ins>
      <w:r w:rsidR="00194B60" w:rsidRPr="00706245">
        <w:t xml:space="preserve"> identical </w:t>
      </w:r>
      <w:r>
        <w:t xml:space="preserve">across all </w:t>
      </w:r>
      <w:r w:rsidR="00194B60" w:rsidRPr="00706245">
        <w:t xml:space="preserve">versions of the EMalign algorithm. A list of </w:t>
      </w:r>
      <m:oMath>
        <m:r>
          <w:rPr>
            <w:rFonts w:ascii="Cambria Math" w:hAnsi="Cambria Math"/>
          </w:rPr>
          <m:t>k</m:t>
        </m:r>
      </m:oMath>
      <w:r w:rsidR="00194B60" w:rsidRPr="00706245">
        <w:t xml:space="preserve"> unique seed numbers </w:t>
      </w:r>
      <w:del w:id="276" w:author="Yoel Shkolnisky" w:date="2025-01-09T12:15:00Z" w16du:dateUtc="2025-01-09T10:15:00Z">
        <w:r w:rsidR="00194B60" w:rsidRPr="00706245" w:rsidDel="00E23E39">
          <w:delText xml:space="preserve">will </w:delText>
        </w:r>
      </w:del>
      <w:ins w:id="277" w:author="Yoel Shkolnisky" w:date="2025-01-09T12:15:00Z" w16du:dateUtc="2025-01-09T10:15:00Z">
        <w:r w:rsidR="00E23E39">
          <w:t>was</w:t>
        </w:r>
        <w:r w:rsidR="00E23E39" w:rsidRPr="00706245">
          <w:t xml:space="preserve"> </w:t>
        </w:r>
      </w:ins>
      <w:del w:id="278" w:author="Yoel Shkolnisky" w:date="2025-01-09T12:15:00Z" w16du:dateUtc="2025-01-09T10:15:00Z">
        <w:r w:rsidR="00194B60" w:rsidRPr="00706245" w:rsidDel="00E23E39">
          <w:delText xml:space="preserve">be </w:delText>
        </w:r>
      </w:del>
      <w:r w:rsidR="00194B60">
        <w:t>sampled randomly</w:t>
      </w:r>
      <w:r>
        <w:t xml:space="preserve"> once</w:t>
      </w:r>
      <w:r w:rsidR="00194B60" w:rsidRPr="00706245">
        <w:t>, with each seed corresponding to a distinct round of testing.</w:t>
      </w:r>
    </w:p>
    <w:p w14:paraId="39F86F03" w14:textId="77777777" w:rsidR="00400490" w:rsidRDefault="00400490">
      <w:pPr>
        <w:spacing w:after="160" w:line="360" w:lineRule="auto"/>
      </w:pPr>
      <w:r>
        <w:br w:type="page"/>
      </w:r>
    </w:p>
    <w:p w14:paraId="4AEADE67" w14:textId="41E0735E" w:rsidR="00131506" w:rsidRPr="00971EE7" w:rsidRDefault="00131506" w:rsidP="00E8633C">
      <w:pPr>
        <w:spacing w:after="160" w:line="276" w:lineRule="auto"/>
      </w:pPr>
      <w:r w:rsidRPr="00131506">
        <w:lastRenderedPageBreak/>
        <w:t>4.</w:t>
      </w:r>
      <w:r w:rsidR="00803667">
        <w:t>3</w:t>
      </w:r>
      <w:r w:rsidRPr="00131506">
        <w:t>.</w:t>
      </w:r>
      <w:r w:rsidRPr="00131506">
        <w:rPr>
          <w:b/>
          <w:bCs/>
        </w:rPr>
        <w:t xml:space="preserve"> </w:t>
      </w:r>
      <w:r w:rsidRPr="00131506">
        <w:rPr>
          <w:u w:val="single"/>
        </w:rPr>
        <w:t xml:space="preserve">Test </w:t>
      </w:r>
      <w:ins w:id="279" w:author="Yoel Shkolnisky" w:date="2025-01-09T12:15:00Z" w16du:dateUtc="2025-01-09T10:15:00Z">
        <w:r w:rsidR="00E23E39">
          <w:rPr>
            <w:u w:val="single"/>
          </w:rPr>
          <w:t>c</w:t>
        </w:r>
      </w:ins>
      <w:del w:id="280" w:author="Yoel Shkolnisky" w:date="2025-01-09T12:15:00Z" w16du:dateUtc="2025-01-09T10:15:00Z">
        <w:r w:rsidRPr="00131506" w:rsidDel="00E23E39">
          <w:rPr>
            <w:u w:val="single"/>
          </w:rPr>
          <w:delText>C</w:delText>
        </w:r>
      </w:del>
      <w:r w:rsidRPr="00131506">
        <w:rPr>
          <w:u w:val="single"/>
        </w:rPr>
        <w:t>ases</w:t>
      </w:r>
      <w:r>
        <w:rPr>
          <w:u w:val="single"/>
        </w:rPr>
        <w:t>:</w:t>
      </w:r>
    </w:p>
    <w:p w14:paraId="2D600345" w14:textId="7977C473" w:rsidR="00803667" w:rsidRDefault="00706245" w:rsidP="00E23E39">
      <w:pPr>
        <w:spacing w:after="160" w:line="276" w:lineRule="auto"/>
        <w:jc w:val="both"/>
        <w:rPr>
          <w:u w:val="single"/>
        </w:rPr>
        <w:pPrChange w:id="281" w:author="Yoel Shkolnisky" w:date="2025-01-09T12:15:00Z" w16du:dateUtc="2025-01-09T10:15:00Z">
          <w:pPr>
            <w:spacing w:after="160" w:line="276" w:lineRule="auto"/>
          </w:pPr>
        </w:pPrChange>
      </w:pPr>
      <w:r w:rsidRPr="00706245">
        <w:rPr>
          <w:b/>
          <w:bCs/>
        </w:rPr>
        <w:t xml:space="preserve">Introduction: </w:t>
      </w:r>
      <w:r w:rsidRPr="00706245">
        <w:t xml:space="preserve">To evaluate the performance and accuracy of the EMalign algorithm within the ChimeraX platform, </w:t>
      </w:r>
      <w:r w:rsidR="00F02B13">
        <w:t>several</w:t>
      </w:r>
      <w:r w:rsidRPr="00706245">
        <w:t xml:space="preserve"> test cases have been designed corresponding to the modifications made to the original EMalign package. For a detailed description of these modifications, refer to section </w:t>
      </w:r>
      <w:r w:rsidR="00B52E07">
        <w:t>3.</w:t>
      </w:r>
      <w:r w:rsidRPr="00706245">
        <w:t xml:space="preserve">3.2, "Modifications and </w:t>
      </w:r>
      <w:ins w:id="282" w:author="Yoel Shkolnisky" w:date="2025-01-09T12:17:00Z" w16du:dateUtc="2025-01-09T10:17:00Z">
        <w:r w:rsidR="00E23E39">
          <w:t>e</w:t>
        </w:r>
      </w:ins>
      <w:del w:id="283" w:author="Yoel Shkolnisky" w:date="2025-01-09T12:17:00Z" w16du:dateUtc="2025-01-09T10:17:00Z">
        <w:r w:rsidRPr="00706245" w:rsidDel="00E23E39">
          <w:delText>E</w:delText>
        </w:r>
      </w:del>
      <w:r w:rsidRPr="00706245">
        <w:t xml:space="preserve">nhancements to the EMalign </w:t>
      </w:r>
      <w:ins w:id="284" w:author="Yoel Shkolnisky" w:date="2025-01-09T12:17:00Z" w16du:dateUtc="2025-01-09T10:17:00Z">
        <w:r w:rsidR="00E23E39">
          <w:t>a</w:t>
        </w:r>
      </w:ins>
      <w:del w:id="285" w:author="Yoel Shkolnisky" w:date="2025-01-09T12:17:00Z" w16du:dateUtc="2025-01-09T10:17:00Z">
        <w:r w:rsidRPr="00706245" w:rsidDel="00E23E39">
          <w:delText>A</w:delText>
        </w:r>
      </w:del>
      <w:r w:rsidRPr="00706245">
        <w:t>lgorithm</w:t>
      </w:r>
      <w:r w:rsidR="004475B1">
        <w:t xml:space="preserve">". </w:t>
      </w:r>
    </w:p>
    <w:p w14:paraId="7434DE18" w14:textId="77777777" w:rsidR="004475B1" w:rsidRDefault="004475B1" w:rsidP="004475B1">
      <w:pPr>
        <w:spacing w:after="160" w:line="276" w:lineRule="auto"/>
        <w:rPr>
          <w:u w:val="single"/>
        </w:rPr>
      </w:pPr>
    </w:p>
    <w:p w14:paraId="236164F6" w14:textId="6C1D344D" w:rsidR="00A908C0" w:rsidRPr="00A908C0" w:rsidRDefault="00A908C0" w:rsidP="00E8633C">
      <w:pPr>
        <w:spacing w:after="160" w:line="276" w:lineRule="auto"/>
        <w:rPr>
          <w:u w:val="single"/>
        </w:rPr>
      </w:pPr>
      <w:r w:rsidRPr="00A908C0">
        <w:rPr>
          <w:u w:val="single"/>
        </w:rPr>
        <w:t xml:space="preserve">Test </w:t>
      </w:r>
      <w:del w:id="286" w:author="Yoel Shkolnisky" w:date="2025-01-09T12:17:00Z" w16du:dateUtc="2025-01-09T10:17:00Z">
        <w:r w:rsidRPr="00A908C0" w:rsidDel="00E23E39">
          <w:rPr>
            <w:u w:val="single"/>
          </w:rPr>
          <w:delText xml:space="preserve">Case </w:delText>
        </w:r>
      </w:del>
      <w:ins w:id="287" w:author="Yoel Shkolnisky" w:date="2025-01-09T12:17:00Z" w16du:dateUtc="2025-01-09T10:17:00Z">
        <w:r w:rsidR="00E23E39">
          <w:rPr>
            <w:u w:val="single"/>
          </w:rPr>
          <w:t>c</w:t>
        </w:r>
        <w:r w:rsidR="00E23E39" w:rsidRPr="00A908C0">
          <w:rPr>
            <w:u w:val="single"/>
          </w:rPr>
          <w:t xml:space="preserve">ase </w:t>
        </w:r>
      </w:ins>
      <w:r w:rsidRPr="00A908C0">
        <w:rPr>
          <w:u w:val="single"/>
        </w:rPr>
        <w:t xml:space="preserve">A – Essential </w:t>
      </w:r>
      <w:del w:id="288" w:author="Yoel Shkolnisky" w:date="2025-01-09T12:17:00Z" w16du:dateUtc="2025-01-09T10:17:00Z">
        <w:r w:rsidRPr="00A908C0" w:rsidDel="00E23E39">
          <w:rPr>
            <w:u w:val="single"/>
          </w:rPr>
          <w:delText xml:space="preserve">Functional </w:delText>
        </w:r>
      </w:del>
      <w:ins w:id="289" w:author="Yoel Shkolnisky" w:date="2025-01-09T12:17:00Z" w16du:dateUtc="2025-01-09T10:17:00Z">
        <w:r w:rsidR="00E23E39">
          <w:rPr>
            <w:u w:val="single"/>
          </w:rPr>
          <w:t>f</w:t>
        </w:r>
        <w:r w:rsidR="00E23E39" w:rsidRPr="00A908C0">
          <w:rPr>
            <w:u w:val="single"/>
          </w:rPr>
          <w:t xml:space="preserve">unctional </w:t>
        </w:r>
      </w:ins>
      <w:del w:id="290" w:author="Yoel Shkolnisky" w:date="2025-01-09T12:17:00Z" w16du:dateUtc="2025-01-09T10:17:00Z">
        <w:r w:rsidRPr="00A908C0" w:rsidDel="00E23E39">
          <w:rPr>
            <w:u w:val="single"/>
          </w:rPr>
          <w:delText>Consistency</w:delText>
        </w:r>
      </w:del>
      <w:ins w:id="291" w:author="Yoel Shkolnisky" w:date="2025-01-09T12:17:00Z" w16du:dateUtc="2025-01-09T10:17:00Z">
        <w:r w:rsidR="00E23E39">
          <w:rPr>
            <w:u w:val="single"/>
          </w:rPr>
          <w:t>c</w:t>
        </w:r>
        <w:r w:rsidR="00E23E39" w:rsidRPr="00A908C0">
          <w:rPr>
            <w:u w:val="single"/>
          </w:rPr>
          <w:t>onsistency</w:t>
        </w:r>
      </w:ins>
      <w:r>
        <w:rPr>
          <w:u w:val="single"/>
        </w:rPr>
        <w:t>:</w:t>
      </w:r>
    </w:p>
    <w:p w14:paraId="6A6AF793" w14:textId="7D96F72C" w:rsidR="00A908C0" w:rsidRPr="00A908C0" w:rsidRDefault="00A908C0" w:rsidP="00E23E39">
      <w:pPr>
        <w:pStyle w:val="ListParagraph"/>
        <w:numPr>
          <w:ilvl w:val="0"/>
          <w:numId w:val="10"/>
        </w:numPr>
        <w:spacing w:after="160" w:line="276" w:lineRule="auto"/>
        <w:jc w:val="both"/>
        <w:pPrChange w:id="292" w:author="Yoel Shkolnisky" w:date="2025-01-09T12:17:00Z" w16du:dateUtc="2025-01-09T10:17:00Z">
          <w:pPr>
            <w:pStyle w:val="ListParagraph"/>
            <w:numPr>
              <w:numId w:val="10"/>
            </w:numPr>
            <w:spacing w:after="160" w:line="276" w:lineRule="auto"/>
            <w:ind w:left="360" w:hanging="360"/>
          </w:pPr>
        </w:pPrChange>
      </w:pPr>
      <w:r w:rsidRPr="00A908C0">
        <w:rPr>
          <w:b/>
          <w:bCs/>
        </w:rPr>
        <w:t>Objective</w:t>
      </w:r>
      <w:r w:rsidRPr="00A908C0">
        <w:t xml:space="preserve">: </w:t>
      </w:r>
      <w:r w:rsidR="00706245" w:rsidRPr="00706245">
        <w:t>To verify that the EMalign algorithm yields consistent alignment results when integrated within the ChimeraX platform, as compared to its standalone execution from the terminal. This test case is executed on the preliminary version of EMalign, which incorporates only the fundamental modifications necessary to enable operational functionality within the ChimeraX environment.</w:t>
      </w:r>
      <w:r w:rsidR="004475B1">
        <w:t xml:space="preserve"> </w:t>
      </w:r>
    </w:p>
    <w:p w14:paraId="680C8CEF" w14:textId="358BDD6E" w:rsidR="007A4111" w:rsidRDefault="00A908C0" w:rsidP="00481C9E">
      <w:pPr>
        <w:pStyle w:val="ListParagraph"/>
        <w:numPr>
          <w:ilvl w:val="0"/>
          <w:numId w:val="10"/>
        </w:numPr>
        <w:spacing w:after="160" w:line="276" w:lineRule="auto"/>
        <w:jc w:val="both"/>
        <w:pPrChange w:id="293" w:author="Yoel Shkolnisky" w:date="2025-01-09T12:18:00Z" w16du:dateUtc="2025-01-09T10:18:00Z">
          <w:pPr>
            <w:pStyle w:val="ListParagraph"/>
            <w:numPr>
              <w:numId w:val="10"/>
            </w:numPr>
            <w:spacing w:after="160" w:line="276" w:lineRule="auto"/>
            <w:ind w:left="360" w:hanging="360"/>
          </w:pPr>
        </w:pPrChange>
      </w:pPr>
      <w:r w:rsidRPr="00C72F78">
        <w:rPr>
          <w:b/>
          <w:bCs/>
        </w:rPr>
        <w:t xml:space="preserve">Alignment </w:t>
      </w:r>
      <w:ins w:id="294" w:author="Yoel Shkolnisky" w:date="2025-01-09T12:18:00Z" w16du:dateUtc="2025-01-09T10:18:00Z">
        <w:r w:rsidR="00481C9E">
          <w:rPr>
            <w:b/>
            <w:bCs/>
          </w:rPr>
          <w:t>p</w:t>
        </w:r>
      </w:ins>
      <w:del w:id="295" w:author="Yoel Shkolnisky" w:date="2025-01-09T12:18:00Z" w16du:dateUtc="2025-01-09T10:18:00Z">
        <w:r w:rsidRPr="00C72F78" w:rsidDel="00481C9E">
          <w:rPr>
            <w:b/>
            <w:bCs/>
          </w:rPr>
          <w:delText>P</w:delText>
        </w:r>
      </w:del>
      <w:r w:rsidRPr="00C72F78">
        <w:rPr>
          <w:b/>
          <w:bCs/>
        </w:rPr>
        <w:t>rocedure</w:t>
      </w:r>
      <w:r w:rsidRPr="00A908C0">
        <w:t>:</w:t>
      </w:r>
      <w:r w:rsidR="007A4111">
        <w:t xml:space="preserve"> </w:t>
      </w:r>
      <w:r w:rsidR="00706245" w:rsidRPr="00706245">
        <w:t xml:space="preserve">For each map, </w:t>
      </w:r>
      <m:oMath>
        <m:r>
          <w:rPr>
            <w:rFonts w:ascii="Cambria Math" w:hAnsi="Cambria Math"/>
          </w:rPr>
          <m:t>k=20</m:t>
        </m:r>
      </m:oMath>
      <w:r w:rsidR="00706245" w:rsidRPr="00706245">
        <w:t xml:space="preserve"> rounds of alignment </w:t>
      </w:r>
      <w:del w:id="296" w:author="Yoel Shkolnisky" w:date="2025-01-09T12:18:00Z" w16du:dateUtc="2025-01-09T10:18:00Z">
        <w:r w:rsidR="00706245" w:rsidRPr="00706245" w:rsidDel="00481C9E">
          <w:delText>will be</w:delText>
        </w:r>
      </w:del>
      <w:ins w:id="297" w:author="Yoel Shkolnisky" w:date="2025-01-09T12:18:00Z" w16du:dateUtc="2025-01-09T10:18:00Z">
        <w:r w:rsidR="00481C9E">
          <w:t>were</w:t>
        </w:r>
      </w:ins>
      <w:r w:rsidR="00706245" w:rsidRPr="00706245">
        <w:t xml:space="preserve"> conducted for the query map to the reference map </w:t>
      </w:r>
      <w:del w:id="298" w:author="Yoel Shkolnisky" w:date="2025-01-09T12:18:00Z" w16du:dateUtc="2025-01-09T10:18:00Z">
        <w:r w:rsidR="00706245" w:rsidRPr="00706245" w:rsidDel="00481C9E">
          <w:delText xml:space="preserve">on </w:delText>
        </w:r>
      </w:del>
      <w:ins w:id="299" w:author="Yoel Shkolnisky" w:date="2025-01-09T12:18:00Z" w16du:dateUtc="2025-01-09T10:18:00Z">
        <w:r w:rsidR="00481C9E">
          <w:t>in</w:t>
        </w:r>
        <w:r w:rsidR="00481C9E" w:rsidRPr="00706245">
          <w:t xml:space="preserve"> </w:t>
        </w:r>
      </w:ins>
      <w:r w:rsidR="00706245" w:rsidRPr="00706245">
        <w:t xml:space="preserve">two </w:t>
      </w:r>
      <w:del w:id="300" w:author="Yoel Shkolnisky" w:date="2025-01-09T12:19:00Z" w16du:dateUtc="2025-01-09T10:19:00Z">
        <w:r w:rsidR="00706245" w:rsidRPr="00706245" w:rsidDel="00481C9E">
          <w:delText>occasions</w:delText>
        </w:r>
      </w:del>
      <w:ins w:id="301" w:author="Yoel Shkolnisky" w:date="2025-01-09T12:19:00Z" w16du:dateUtc="2025-01-09T10:19:00Z">
        <w:r w:rsidR="00481C9E">
          <w:t>scenarios</w:t>
        </w:r>
      </w:ins>
      <w:r w:rsidR="00706245" w:rsidRPr="00706245">
        <w:t>:</w:t>
      </w:r>
    </w:p>
    <w:p w14:paraId="3259F92A" w14:textId="78064738" w:rsidR="00706245" w:rsidRPr="00706245" w:rsidRDefault="00706245" w:rsidP="00481C9E">
      <w:pPr>
        <w:pStyle w:val="ListParagraph"/>
        <w:numPr>
          <w:ilvl w:val="0"/>
          <w:numId w:val="47"/>
        </w:numPr>
        <w:spacing w:after="160" w:line="276" w:lineRule="auto"/>
        <w:jc w:val="both"/>
        <w:pPrChange w:id="302" w:author="Yoel Shkolnisky" w:date="2025-01-09T12:18:00Z" w16du:dateUtc="2025-01-09T10:18:00Z">
          <w:pPr>
            <w:pStyle w:val="ListParagraph"/>
            <w:numPr>
              <w:numId w:val="47"/>
            </w:numPr>
            <w:tabs>
              <w:tab w:val="num" w:pos="786"/>
            </w:tabs>
            <w:spacing w:after="160" w:line="276" w:lineRule="auto"/>
            <w:ind w:left="786" w:hanging="360"/>
          </w:pPr>
        </w:pPrChange>
      </w:pPr>
      <w:r w:rsidRPr="00706245">
        <w:t>Once using the original EMalign from the terminal.</w:t>
      </w:r>
    </w:p>
    <w:p w14:paraId="46E2549D" w14:textId="7C2F9B32" w:rsidR="007A4111" w:rsidRDefault="00706245" w:rsidP="00481C9E">
      <w:pPr>
        <w:pStyle w:val="ListParagraph"/>
        <w:numPr>
          <w:ilvl w:val="0"/>
          <w:numId w:val="47"/>
        </w:numPr>
        <w:spacing w:after="160" w:line="276" w:lineRule="auto"/>
        <w:jc w:val="both"/>
        <w:pPrChange w:id="303" w:author="Yoel Shkolnisky" w:date="2025-01-09T12:18:00Z" w16du:dateUtc="2025-01-09T10:18:00Z">
          <w:pPr>
            <w:pStyle w:val="ListParagraph"/>
            <w:numPr>
              <w:numId w:val="47"/>
            </w:numPr>
            <w:tabs>
              <w:tab w:val="num" w:pos="786"/>
            </w:tabs>
            <w:spacing w:after="160" w:line="276" w:lineRule="auto"/>
            <w:ind w:left="786" w:hanging="360"/>
          </w:pPr>
        </w:pPrChange>
      </w:pPr>
      <w:r w:rsidRPr="00706245">
        <w:t xml:space="preserve">Once using the modified EMalign </w:t>
      </w:r>
      <w:del w:id="304" w:author="Yoel Shkolnisky" w:date="2025-01-09T12:19:00Z" w16du:dateUtc="2025-01-09T10:19:00Z">
        <w:r w:rsidRPr="00706245" w:rsidDel="00BE7458">
          <w:delText xml:space="preserve">to </w:delText>
        </w:r>
      </w:del>
      <w:r w:rsidRPr="00706245">
        <w:t>run</w:t>
      </w:r>
      <w:ins w:id="305" w:author="Yoel Shkolnisky" w:date="2025-01-09T12:19:00Z" w16du:dateUtc="2025-01-09T10:19:00Z">
        <w:r w:rsidR="00BE7458">
          <w:t>ning</w:t>
        </w:r>
      </w:ins>
      <w:r w:rsidRPr="00706245">
        <w:t xml:space="preserve"> in ChimeraX.</w:t>
      </w:r>
    </w:p>
    <w:p w14:paraId="215B77B7" w14:textId="77777777" w:rsidR="00803667" w:rsidRDefault="00803667" w:rsidP="00E8633C">
      <w:pPr>
        <w:spacing w:after="160" w:line="276" w:lineRule="auto"/>
        <w:rPr>
          <w:u w:val="single"/>
        </w:rPr>
      </w:pPr>
    </w:p>
    <w:p w14:paraId="1F6BA59B" w14:textId="1A89320E" w:rsidR="008034BA" w:rsidRPr="008034BA" w:rsidRDefault="008034BA" w:rsidP="00E8633C">
      <w:pPr>
        <w:spacing w:after="160" w:line="276" w:lineRule="auto"/>
        <w:rPr>
          <w:u w:val="single"/>
        </w:rPr>
      </w:pPr>
      <w:r w:rsidRPr="008034BA">
        <w:rPr>
          <w:u w:val="single"/>
        </w:rPr>
        <w:t xml:space="preserve">Test </w:t>
      </w:r>
      <w:del w:id="306" w:author="Yoel Shkolnisky" w:date="2025-01-09T12:19:00Z" w16du:dateUtc="2025-01-09T10:19:00Z">
        <w:r w:rsidRPr="008034BA" w:rsidDel="00BE7458">
          <w:rPr>
            <w:u w:val="single"/>
          </w:rPr>
          <w:delText xml:space="preserve">Case </w:delText>
        </w:r>
      </w:del>
      <w:ins w:id="307" w:author="Yoel Shkolnisky" w:date="2025-01-09T12:19:00Z" w16du:dateUtc="2025-01-09T10:19:00Z">
        <w:r w:rsidR="00BE7458">
          <w:rPr>
            <w:u w:val="single"/>
          </w:rPr>
          <w:t>c</w:t>
        </w:r>
        <w:r w:rsidR="00BE7458" w:rsidRPr="008034BA">
          <w:rPr>
            <w:u w:val="single"/>
          </w:rPr>
          <w:t xml:space="preserve">ase </w:t>
        </w:r>
      </w:ins>
      <w:r w:rsidRPr="008034BA">
        <w:rPr>
          <w:u w:val="single"/>
        </w:rPr>
        <w:t xml:space="preserve">B – Performance </w:t>
      </w:r>
      <w:del w:id="308" w:author="Yoel Shkolnisky" w:date="2025-01-09T12:19:00Z" w16du:dateUtc="2025-01-09T10:19:00Z">
        <w:r w:rsidRPr="008034BA" w:rsidDel="00BE7458">
          <w:rPr>
            <w:u w:val="single"/>
          </w:rPr>
          <w:delText>Improvements</w:delText>
        </w:r>
      </w:del>
      <w:ins w:id="309" w:author="Yoel Shkolnisky" w:date="2025-01-09T12:19:00Z" w16du:dateUtc="2025-01-09T10:19:00Z">
        <w:r w:rsidR="00BE7458">
          <w:rPr>
            <w:u w:val="single"/>
          </w:rPr>
          <w:t>i</w:t>
        </w:r>
        <w:r w:rsidR="00BE7458" w:rsidRPr="008034BA">
          <w:rPr>
            <w:u w:val="single"/>
          </w:rPr>
          <w:t>mprovements</w:t>
        </w:r>
      </w:ins>
      <w:r w:rsidRPr="008034BA">
        <w:rPr>
          <w:u w:val="single"/>
        </w:rPr>
        <w:t>:</w:t>
      </w:r>
    </w:p>
    <w:p w14:paraId="68E62E9B" w14:textId="3F17B504" w:rsidR="008034BA" w:rsidRDefault="008034BA" w:rsidP="00BE7458">
      <w:pPr>
        <w:pStyle w:val="ListParagraph"/>
        <w:numPr>
          <w:ilvl w:val="0"/>
          <w:numId w:val="10"/>
        </w:numPr>
        <w:spacing w:after="160" w:line="276" w:lineRule="auto"/>
        <w:jc w:val="both"/>
        <w:pPrChange w:id="310" w:author="Yoel Shkolnisky" w:date="2025-01-09T12:19:00Z" w16du:dateUtc="2025-01-09T10:19:00Z">
          <w:pPr>
            <w:pStyle w:val="ListParagraph"/>
            <w:numPr>
              <w:numId w:val="10"/>
            </w:numPr>
            <w:spacing w:after="160" w:line="276" w:lineRule="auto"/>
            <w:ind w:left="360" w:hanging="360"/>
          </w:pPr>
        </w:pPrChange>
      </w:pPr>
      <w:r w:rsidRPr="008034BA">
        <w:rPr>
          <w:b/>
          <w:bCs/>
        </w:rPr>
        <w:t>Objective</w:t>
      </w:r>
      <w:r w:rsidRPr="008034BA">
        <w:t>: To assess the enhancements in alignment performance and robustness of the EMalign algorithm, following specific modifications applied exclusively to the version integrated within the ChimeraX platform.</w:t>
      </w:r>
      <w:r w:rsidR="004475B1" w:rsidRPr="004475B1">
        <w:t xml:space="preserve"> </w:t>
      </w:r>
      <w:r w:rsidR="004475B1">
        <w:t xml:space="preserve">An additional test was designed to evaluate computational times for each version of EMalign. </w:t>
      </w:r>
    </w:p>
    <w:p w14:paraId="3BFD1BB2" w14:textId="062EF4B9" w:rsidR="00803667" w:rsidRDefault="008034BA" w:rsidP="00BE7458">
      <w:pPr>
        <w:pStyle w:val="ListParagraph"/>
        <w:numPr>
          <w:ilvl w:val="0"/>
          <w:numId w:val="10"/>
        </w:numPr>
        <w:spacing w:after="160" w:line="276" w:lineRule="auto"/>
        <w:jc w:val="both"/>
        <w:pPrChange w:id="311" w:author="Yoel Shkolnisky" w:date="2025-01-09T12:19:00Z" w16du:dateUtc="2025-01-09T10:19:00Z">
          <w:pPr>
            <w:pStyle w:val="ListParagraph"/>
            <w:numPr>
              <w:numId w:val="10"/>
            </w:numPr>
            <w:spacing w:after="160" w:line="276" w:lineRule="auto"/>
            <w:ind w:left="360" w:hanging="360"/>
          </w:pPr>
        </w:pPrChange>
      </w:pPr>
      <w:r w:rsidRPr="00C72F78">
        <w:rPr>
          <w:b/>
          <w:bCs/>
        </w:rPr>
        <w:t xml:space="preserve">Alignment </w:t>
      </w:r>
      <w:del w:id="312" w:author="Yoel Shkolnisky" w:date="2025-01-09T12:19:00Z" w16du:dateUtc="2025-01-09T10:19:00Z">
        <w:r w:rsidRPr="00C72F78" w:rsidDel="00BE7458">
          <w:rPr>
            <w:b/>
            <w:bCs/>
          </w:rPr>
          <w:delText>Procedure</w:delText>
        </w:r>
      </w:del>
      <w:ins w:id="313" w:author="Yoel Shkolnisky" w:date="2025-01-09T12:19:00Z" w16du:dateUtc="2025-01-09T10:19:00Z">
        <w:r w:rsidR="00BE7458">
          <w:rPr>
            <w:b/>
            <w:bCs/>
          </w:rPr>
          <w:t>p</w:t>
        </w:r>
        <w:r w:rsidR="00BE7458" w:rsidRPr="00C72F78">
          <w:rPr>
            <w:b/>
            <w:bCs/>
          </w:rPr>
          <w:t>rocedure</w:t>
        </w:r>
      </w:ins>
      <w:r w:rsidRPr="008034BA">
        <w:t>:</w:t>
      </w:r>
      <w:r w:rsidR="001D0C1B">
        <w:t xml:space="preserve"> </w:t>
      </w:r>
      <w:r w:rsidRPr="00DF4E48">
        <w:t xml:space="preserve">For each map, </w:t>
      </w:r>
      <m:oMath>
        <m:r>
          <w:rPr>
            <w:rFonts w:ascii="Cambria Math" w:hAnsi="Cambria Math"/>
          </w:rPr>
          <m:t>k=20</m:t>
        </m:r>
      </m:oMath>
      <w:r w:rsidRPr="00DF4E48">
        <w:t xml:space="preserve"> rounds of alignment </w:t>
      </w:r>
      <w:del w:id="314" w:author="Yoel Shkolnisky" w:date="2025-01-09T12:20:00Z" w16du:dateUtc="2025-01-09T10:20:00Z">
        <w:r w:rsidRPr="00DF4E48" w:rsidDel="00BE7458">
          <w:delText>will be</w:delText>
        </w:r>
      </w:del>
      <w:ins w:id="315" w:author="Yoel Shkolnisky" w:date="2025-01-09T12:20:00Z" w16du:dateUtc="2025-01-09T10:20:00Z">
        <w:r w:rsidR="00BE7458">
          <w:t>were</w:t>
        </w:r>
      </w:ins>
      <w:r w:rsidRPr="00DF4E48">
        <w:t xml:space="preserve"> conducted for the query map to the reference map using the EMalign algorithm</w:t>
      </w:r>
      <w:r w:rsidR="001D0C1B">
        <w:t>, modified</w:t>
      </w:r>
      <w:r w:rsidRPr="00DF4E48">
        <w:t xml:space="preserve"> </w:t>
      </w:r>
      <w:r w:rsidR="00DF4E48" w:rsidRPr="001D0C1B">
        <w:t xml:space="preserve">as </w:t>
      </w:r>
      <w:r w:rsidR="001D0C1B">
        <w:t>detailed</w:t>
      </w:r>
      <w:r w:rsidR="00DF4E48" w:rsidRPr="001D0C1B">
        <w:t xml:space="preserve"> in </w:t>
      </w:r>
      <w:r w:rsidR="001D0C1B" w:rsidRPr="001D0C1B">
        <w:t xml:space="preserve">section </w:t>
      </w:r>
      <w:r w:rsidR="00B52E07">
        <w:t>3.</w:t>
      </w:r>
      <w:r w:rsidR="001D0C1B" w:rsidRPr="001D0C1B">
        <w:t>3.2, sub-section B.</w:t>
      </w:r>
    </w:p>
    <w:p w14:paraId="51D019D6" w14:textId="2C1445F4" w:rsidR="00F7155A" w:rsidDel="00BE7458" w:rsidRDefault="004475B1" w:rsidP="00F21F64">
      <w:pPr>
        <w:pStyle w:val="ListParagraph"/>
        <w:numPr>
          <w:ilvl w:val="0"/>
          <w:numId w:val="10"/>
        </w:numPr>
        <w:spacing w:after="160" w:line="276" w:lineRule="auto"/>
        <w:jc w:val="both"/>
        <w:rPr>
          <w:del w:id="316" w:author="Yoel Shkolnisky" w:date="2025-01-09T12:20:00Z" w16du:dateUtc="2025-01-09T10:20:00Z"/>
        </w:rPr>
        <w:pPrChange w:id="317" w:author="Yoel Shkolnisky" w:date="2025-01-09T12:19:00Z" w16du:dateUtc="2025-01-09T10:19:00Z">
          <w:pPr>
            <w:pStyle w:val="ListParagraph"/>
            <w:numPr>
              <w:numId w:val="10"/>
            </w:numPr>
            <w:spacing w:after="160" w:line="276" w:lineRule="auto"/>
            <w:ind w:left="360" w:hanging="360"/>
          </w:pPr>
        </w:pPrChange>
      </w:pPr>
      <w:r w:rsidRPr="00BE7458">
        <w:rPr>
          <w:b/>
          <w:bCs/>
        </w:rPr>
        <w:t xml:space="preserve">Computational </w:t>
      </w:r>
      <w:del w:id="318" w:author="Yoel Shkolnisky" w:date="2025-01-09T12:20:00Z" w16du:dateUtc="2025-01-09T10:20:00Z">
        <w:r w:rsidRPr="00BE7458" w:rsidDel="00BE7458">
          <w:rPr>
            <w:b/>
            <w:bCs/>
          </w:rPr>
          <w:delText xml:space="preserve">Time </w:delText>
        </w:r>
      </w:del>
      <w:ins w:id="319" w:author="Yoel Shkolnisky" w:date="2025-01-09T12:20:00Z" w16du:dateUtc="2025-01-09T10:20:00Z">
        <w:r w:rsidR="00BE7458" w:rsidRPr="00BE7458">
          <w:rPr>
            <w:b/>
            <w:bCs/>
          </w:rPr>
          <w:t>t</w:t>
        </w:r>
        <w:r w:rsidR="00BE7458" w:rsidRPr="00BE7458">
          <w:rPr>
            <w:b/>
            <w:bCs/>
          </w:rPr>
          <w:t xml:space="preserve">ime </w:t>
        </w:r>
      </w:ins>
      <w:del w:id="320" w:author="Yoel Shkolnisky" w:date="2025-01-09T12:20:00Z" w16du:dateUtc="2025-01-09T10:20:00Z">
        <w:r w:rsidRPr="00BE7458" w:rsidDel="00BE7458">
          <w:rPr>
            <w:b/>
            <w:bCs/>
          </w:rPr>
          <w:delText>Evaluation</w:delText>
        </w:r>
      </w:del>
      <w:ins w:id="321" w:author="Yoel Shkolnisky" w:date="2025-01-09T12:20:00Z" w16du:dateUtc="2025-01-09T10:20:00Z">
        <w:r w:rsidR="00BE7458" w:rsidRPr="00BE7458">
          <w:rPr>
            <w:b/>
            <w:bCs/>
          </w:rPr>
          <w:t>e</w:t>
        </w:r>
        <w:r w:rsidR="00BE7458" w:rsidRPr="00BE7458">
          <w:rPr>
            <w:b/>
            <w:bCs/>
          </w:rPr>
          <w:t>valuation</w:t>
        </w:r>
      </w:ins>
      <w:r w:rsidRPr="0082040E">
        <w:t xml:space="preserve">: </w:t>
      </w:r>
      <w:r w:rsidR="0082040E" w:rsidRPr="0082040E">
        <w:t xml:space="preserve">Six downsized maps were created from the original map EMD-35413, which has an initial size of 640 voxels. </w:t>
      </w:r>
    </w:p>
    <w:p w14:paraId="2D5A87C9" w14:textId="19335686" w:rsidR="00F7155A" w:rsidDel="00BE7458" w:rsidRDefault="0082040E" w:rsidP="00034247">
      <w:pPr>
        <w:pStyle w:val="ListParagraph"/>
        <w:numPr>
          <w:ilvl w:val="0"/>
          <w:numId w:val="10"/>
        </w:numPr>
        <w:spacing w:after="160" w:line="276" w:lineRule="auto"/>
        <w:jc w:val="both"/>
        <w:rPr>
          <w:del w:id="322" w:author="Yoel Shkolnisky" w:date="2025-01-09T12:20:00Z" w16du:dateUtc="2025-01-09T10:20:00Z"/>
        </w:rPr>
        <w:pPrChange w:id="323" w:author="Yoel Shkolnisky" w:date="2025-01-09T12:19:00Z" w16du:dateUtc="2025-01-09T10:19:00Z">
          <w:pPr>
            <w:pStyle w:val="ListParagraph"/>
            <w:spacing w:after="160" w:line="276" w:lineRule="auto"/>
            <w:ind w:left="360"/>
          </w:pPr>
        </w:pPrChange>
      </w:pPr>
      <w:r w:rsidRPr="0082040E">
        <w:t xml:space="preserve">The downsized maps were generated with the following sizes: </w:t>
      </w:r>
    </w:p>
    <w:p w14:paraId="0250DE2C" w14:textId="46971702" w:rsidR="004475B1" w:rsidRDefault="0082040E" w:rsidP="00034247">
      <w:pPr>
        <w:pStyle w:val="ListParagraph"/>
        <w:numPr>
          <w:ilvl w:val="0"/>
          <w:numId w:val="10"/>
        </w:numPr>
        <w:spacing w:after="160" w:line="276" w:lineRule="auto"/>
        <w:jc w:val="both"/>
        <w:pPrChange w:id="324" w:author="Yoel Shkolnisky" w:date="2025-01-09T12:19:00Z" w16du:dateUtc="2025-01-09T10:19:00Z">
          <w:pPr>
            <w:pStyle w:val="ListParagraph"/>
            <w:spacing w:after="160" w:line="276" w:lineRule="auto"/>
            <w:ind w:left="360"/>
          </w:pPr>
        </w:pPrChange>
      </w:pPr>
      <w:r w:rsidRPr="0082040E">
        <w:t xml:space="preserve">160, 240, 320, 400, 480, and 560 voxels. </w:t>
      </w:r>
      <w:commentRangeStart w:id="325"/>
      <w:r w:rsidRPr="0082040E">
        <w:t xml:space="preserve">Each version </w:t>
      </w:r>
      <w:commentRangeEnd w:id="325"/>
      <w:r w:rsidR="00BE7458">
        <w:rPr>
          <w:rStyle w:val="CommentReference"/>
        </w:rPr>
        <w:commentReference w:id="325"/>
      </w:r>
      <w:r w:rsidRPr="0082040E">
        <w:t>of the EMalign algorithm was subsequently executed on all six downsized maps.</w:t>
      </w:r>
    </w:p>
    <w:p w14:paraId="3A2CBFC0" w14:textId="77777777" w:rsidR="004A5D71" w:rsidRDefault="004A5D71" w:rsidP="004A5D71">
      <w:pPr>
        <w:spacing w:after="160" w:line="276" w:lineRule="auto"/>
      </w:pPr>
    </w:p>
    <w:p w14:paraId="732EBF71" w14:textId="77777777" w:rsidR="00803667" w:rsidRDefault="00803667" w:rsidP="00E8633C">
      <w:pPr>
        <w:spacing w:after="160" w:line="276" w:lineRule="auto"/>
        <w:rPr>
          <w:u w:val="single"/>
        </w:rPr>
      </w:pPr>
    </w:p>
    <w:p w14:paraId="58F0E753" w14:textId="77777777" w:rsidR="00803667" w:rsidRDefault="00803667" w:rsidP="00E8633C">
      <w:pPr>
        <w:spacing w:after="160" w:line="276" w:lineRule="auto"/>
        <w:rPr>
          <w:u w:val="single"/>
        </w:rPr>
      </w:pPr>
      <w:r>
        <w:rPr>
          <w:u w:val="single"/>
        </w:rPr>
        <w:br w:type="page"/>
      </w:r>
    </w:p>
    <w:p w14:paraId="2DA3875E" w14:textId="66C533E4" w:rsidR="00DF4E48" w:rsidRPr="00803667" w:rsidRDefault="00DF4E48" w:rsidP="00E8633C">
      <w:pPr>
        <w:spacing w:after="160" w:line="276" w:lineRule="auto"/>
      </w:pPr>
      <w:r w:rsidRPr="00803667">
        <w:rPr>
          <w:u w:val="single"/>
        </w:rPr>
        <w:lastRenderedPageBreak/>
        <w:t xml:space="preserve">Test </w:t>
      </w:r>
      <w:ins w:id="326" w:author="Yoel Shkolnisky" w:date="2025-01-09T12:21:00Z" w16du:dateUtc="2025-01-09T10:21:00Z">
        <w:r w:rsidR="00E45825">
          <w:rPr>
            <w:u w:val="single"/>
          </w:rPr>
          <w:t>c</w:t>
        </w:r>
      </w:ins>
      <w:del w:id="327" w:author="Yoel Shkolnisky" w:date="2025-01-09T12:21:00Z" w16du:dateUtc="2025-01-09T10:21:00Z">
        <w:r w:rsidRPr="00803667" w:rsidDel="00E45825">
          <w:rPr>
            <w:u w:val="single"/>
          </w:rPr>
          <w:delText>C</w:delText>
        </w:r>
      </w:del>
      <w:r w:rsidRPr="00803667">
        <w:rPr>
          <w:u w:val="single"/>
        </w:rPr>
        <w:t xml:space="preserve">ase C – BFGS </w:t>
      </w:r>
      <w:del w:id="328" w:author="Yoel Shkolnisky" w:date="2025-01-09T12:21:00Z" w16du:dateUtc="2025-01-09T10:21:00Z">
        <w:r w:rsidRPr="00803667" w:rsidDel="00E45825">
          <w:rPr>
            <w:u w:val="single"/>
          </w:rPr>
          <w:delText>A</w:delText>
        </w:r>
      </w:del>
      <w:ins w:id="329" w:author="Yoel Shkolnisky" w:date="2025-01-09T12:21:00Z" w16du:dateUtc="2025-01-09T10:21:00Z">
        <w:r w:rsidR="00E45825">
          <w:rPr>
            <w:u w:val="single"/>
          </w:rPr>
          <w:t>a</w:t>
        </w:r>
      </w:ins>
      <w:r w:rsidRPr="00803667">
        <w:rPr>
          <w:u w:val="single"/>
        </w:rPr>
        <w:t>lgorithm vs. 'Fit in Map':</w:t>
      </w:r>
    </w:p>
    <w:p w14:paraId="2EE51452" w14:textId="18475634" w:rsidR="00DF4E48" w:rsidRDefault="00DF4E48" w:rsidP="00FA3CA3">
      <w:pPr>
        <w:pStyle w:val="ListParagraph"/>
        <w:numPr>
          <w:ilvl w:val="0"/>
          <w:numId w:val="10"/>
        </w:numPr>
        <w:spacing w:after="160" w:line="276" w:lineRule="auto"/>
        <w:jc w:val="both"/>
        <w:pPrChange w:id="330" w:author="Yoel Shkolnisky" w:date="2025-01-09T12:21:00Z" w16du:dateUtc="2025-01-09T10:21:00Z">
          <w:pPr>
            <w:pStyle w:val="ListParagraph"/>
            <w:numPr>
              <w:numId w:val="10"/>
            </w:numPr>
            <w:spacing w:after="160" w:line="276" w:lineRule="auto"/>
            <w:ind w:left="360" w:hanging="360"/>
          </w:pPr>
        </w:pPrChange>
      </w:pPr>
      <w:r w:rsidRPr="00DF4E48">
        <w:rPr>
          <w:b/>
          <w:bCs/>
        </w:rPr>
        <w:t>Objective</w:t>
      </w:r>
      <w:r w:rsidRPr="00DF4E48">
        <w:t>: To conduct a comparative analysis of the optimization methods employed by both the original EMalign algorithm and its ChimeraX-integrated counterpart</w:t>
      </w:r>
      <w:r w:rsidR="00B003F5">
        <w:t xml:space="preserve">. </w:t>
      </w:r>
      <w:r w:rsidRPr="00DF4E48">
        <w:t>Specifically, this study aims to evaluate the performance and accuracy of the BFGS algorithm utilized in the original EMalign, and the 'Fit in Map' feature implemented within the ChimeraX platform for volume alignment optimization.</w:t>
      </w:r>
    </w:p>
    <w:p w14:paraId="0542A8F9" w14:textId="77777777" w:rsidR="00803667" w:rsidRDefault="00803667" w:rsidP="00FA3CA3">
      <w:pPr>
        <w:pStyle w:val="ListParagraph"/>
        <w:numPr>
          <w:ilvl w:val="0"/>
          <w:numId w:val="10"/>
        </w:numPr>
        <w:spacing w:after="160" w:line="276" w:lineRule="auto"/>
        <w:jc w:val="both"/>
        <w:pPrChange w:id="331" w:author="Yoel Shkolnisky" w:date="2025-01-09T12:21:00Z" w16du:dateUtc="2025-01-09T10:21:00Z">
          <w:pPr>
            <w:pStyle w:val="ListParagraph"/>
            <w:numPr>
              <w:numId w:val="10"/>
            </w:numPr>
            <w:spacing w:after="160" w:line="276" w:lineRule="auto"/>
            <w:ind w:left="360" w:hanging="360"/>
          </w:pPr>
        </w:pPrChange>
      </w:pPr>
      <w:r>
        <w:rPr>
          <w:b/>
          <w:bCs/>
        </w:rPr>
        <w:t>Procedure</w:t>
      </w:r>
      <w:r w:rsidR="001B3666" w:rsidRPr="001B3666">
        <w:t>:</w:t>
      </w:r>
    </w:p>
    <w:p w14:paraId="439FBA1B" w14:textId="5E1A55D5" w:rsidR="00803667" w:rsidRDefault="001B3666" w:rsidP="00FA3CA3">
      <w:pPr>
        <w:pStyle w:val="ListParagraph"/>
        <w:numPr>
          <w:ilvl w:val="0"/>
          <w:numId w:val="47"/>
        </w:numPr>
        <w:spacing w:after="160" w:line="276" w:lineRule="auto"/>
        <w:jc w:val="both"/>
        <w:pPrChange w:id="332" w:author="Yoel Shkolnisky" w:date="2025-01-09T12:21:00Z" w16du:dateUtc="2025-01-09T10:21:00Z">
          <w:pPr>
            <w:pStyle w:val="ListParagraph"/>
            <w:numPr>
              <w:numId w:val="47"/>
            </w:numPr>
            <w:tabs>
              <w:tab w:val="num" w:pos="786"/>
            </w:tabs>
            <w:spacing w:after="160" w:line="276" w:lineRule="auto"/>
            <w:ind w:left="786" w:hanging="360"/>
          </w:pPr>
        </w:pPrChange>
      </w:pPr>
      <w:r w:rsidRPr="00803667">
        <w:rPr>
          <w:b/>
          <w:bCs/>
        </w:rPr>
        <w:t>Maps</w:t>
      </w:r>
      <w:r w:rsidRPr="001B3666">
        <w:t xml:space="preserve">: The maps used </w:t>
      </w:r>
      <w:del w:id="333" w:author="Yoel Shkolnisky" w:date="2025-01-09T12:22:00Z" w16du:dateUtc="2025-01-09T10:22:00Z">
        <w:r w:rsidRPr="001B3666" w:rsidDel="00760B6E">
          <w:delText>will be</w:delText>
        </w:r>
      </w:del>
      <w:ins w:id="334" w:author="Yoel Shkolnisky" w:date="2025-01-09T12:22:00Z" w16du:dateUtc="2025-01-09T10:22:00Z">
        <w:r w:rsidR="00760B6E">
          <w:t>are</w:t>
        </w:r>
      </w:ins>
      <w:r w:rsidRPr="001B3666">
        <w:t xml:space="preserve"> those that have been aligned using </w:t>
      </w:r>
      <w:r w:rsidR="00ED0A0F">
        <w:t>the original</w:t>
      </w:r>
      <w:r w:rsidRPr="001B3666">
        <w:t xml:space="preserve"> version</w:t>
      </w:r>
      <w:r w:rsidR="00ED0A0F">
        <w:t>s</w:t>
      </w:r>
      <w:r w:rsidRPr="001B3666">
        <w:t xml:space="preserve"> of EMalign in Test Case </w:t>
      </w:r>
      <w:r w:rsidR="00ED0A0F">
        <w:t>A</w:t>
      </w:r>
      <w:r w:rsidRPr="001B3666">
        <w:t xml:space="preserve">, for each seed number. These maps are post-alignment </w:t>
      </w:r>
      <w:r w:rsidR="00ED0A0F">
        <w:t>but</w:t>
      </w:r>
      <w:r w:rsidRPr="001B3666">
        <w:t xml:space="preserve"> pre-optimization.</w:t>
      </w:r>
    </w:p>
    <w:p w14:paraId="4EBDF109" w14:textId="77777777" w:rsidR="00803667" w:rsidRDefault="001B3666" w:rsidP="00FA3CA3">
      <w:pPr>
        <w:pStyle w:val="ListParagraph"/>
        <w:numPr>
          <w:ilvl w:val="0"/>
          <w:numId w:val="47"/>
        </w:numPr>
        <w:spacing w:after="160" w:line="276" w:lineRule="auto"/>
        <w:jc w:val="both"/>
        <w:pPrChange w:id="335" w:author="Yoel Shkolnisky" w:date="2025-01-09T12:21:00Z" w16du:dateUtc="2025-01-09T10:21:00Z">
          <w:pPr>
            <w:pStyle w:val="ListParagraph"/>
            <w:numPr>
              <w:numId w:val="47"/>
            </w:numPr>
            <w:tabs>
              <w:tab w:val="num" w:pos="786"/>
            </w:tabs>
            <w:spacing w:after="160" w:line="276" w:lineRule="auto"/>
            <w:ind w:left="786" w:hanging="360"/>
          </w:pPr>
        </w:pPrChange>
      </w:pPr>
      <w:r w:rsidRPr="00803667">
        <w:rPr>
          <w:b/>
          <w:bCs/>
        </w:rPr>
        <w:t>Algorithm Comparison</w:t>
      </w:r>
      <w:r w:rsidRPr="001B3666">
        <w:t>:</w:t>
      </w:r>
    </w:p>
    <w:p w14:paraId="18293D5F" w14:textId="77777777" w:rsidR="00803667" w:rsidRDefault="001B3666" w:rsidP="00FA3CA3">
      <w:pPr>
        <w:pStyle w:val="ListParagraph"/>
        <w:numPr>
          <w:ilvl w:val="1"/>
          <w:numId w:val="1"/>
        </w:numPr>
        <w:spacing w:after="160" w:line="276" w:lineRule="auto"/>
        <w:jc w:val="both"/>
        <w:pPrChange w:id="336" w:author="Yoel Shkolnisky" w:date="2025-01-09T12:21:00Z" w16du:dateUtc="2025-01-09T10:21:00Z">
          <w:pPr>
            <w:pStyle w:val="ListParagraph"/>
            <w:numPr>
              <w:ilvl w:val="1"/>
              <w:numId w:val="1"/>
            </w:numPr>
            <w:spacing w:after="160" w:line="276" w:lineRule="auto"/>
            <w:ind w:left="1211" w:hanging="360"/>
          </w:pPr>
        </w:pPrChange>
      </w:pPr>
      <w:r w:rsidRPr="00803667">
        <w:rPr>
          <w:b/>
          <w:bCs/>
        </w:rPr>
        <w:t>BFGS Algorithm</w:t>
      </w:r>
      <w:r w:rsidRPr="001B3666">
        <w:t>: Utilized in the original EMalign for further optimization of aligned volumes.</w:t>
      </w:r>
    </w:p>
    <w:p w14:paraId="235B6DDB" w14:textId="7F451450" w:rsidR="001B3666" w:rsidRDefault="001B3666" w:rsidP="00FA3CA3">
      <w:pPr>
        <w:pStyle w:val="ListParagraph"/>
        <w:numPr>
          <w:ilvl w:val="1"/>
          <w:numId w:val="1"/>
        </w:numPr>
        <w:spacing w:after="160" w:line="276" w:lineRule="auto"/>
        <w:jc w:val="both"/>
        <w:pPrChange w:id="337" w:author="Yoel Shkolnisky" w:date="2025-01-09T12:21:00Z" w16du:dateUtc="2025-01-09T10:21:00Z">
          <w:pPr>
            <w:pStyle w:val="ListParagraph"/>
            <w:numPr>
              <w:ilvl w:val="1"/>
              <w:numId w:val="1"/>
            </w:numPr>
            <w:spacing w:after="160" w:line="276" w:lineRule="auto"/>
            <w:ind w:left="1211" w:hanging="360"/>
          </w:pPr>
        </w:pPrChange>
      </w:pPr>
      <w:r w:rsidRPr="00803667">
        <w:rPr>
          <w:b/>
          <w:bCs/>
        </w:rPr>
        <w:t>Fit in Map</w:t>
      </w:r>
      <w:r w:rsidRPr="001B3666">
        <w:t>: Utilized in the ChimeraX-integrated EMalign for optimization, leveraging the existing ChimeraX feature.</w:t>
      </w:r>
    </w:p>
    <w:p w14:paraId="70607262" w14:textId="3EC0B70F" w:rsidR="00D763DF" w:rsidRDefault="001B3666" w:rsidP="00FA3CA3">
      <w:pPr>
        <w:pStyle w:val="ListParagraph"/>
        <w:numPr>
          <w:ilvl w:val="0"/>
          <w:numId w:val="47"/>
        </w:numPr>
        <w:spacing w:after="160" w:line="276" w:lineRule="auto"/>
        <w:jc w:val="both"/>
        <w:pPrChange w:id="338" w:author="Yoel Shkolnisky" w:date="2025-01-09T12:21:00Z" w16du:dateUtc="2025-01-09T10:21:00Z">
          <w:pPr>
            <w:pStyle w:val="ListParagraph"/>
            <w:numPr>
              <w:numId w:val="47"/>
            </w:numPr>
            <w:tabs>
              <w:tab w:val="num" w:pos="786"/>
            </w:tabs>
            <w:spacing w:after="160" w:line="276" w:lineRule="auto"/>
            <w:ind w:left="786" w:hanging="360"/>
          </w:pPr>
        </w:pPrChange>
      </w:pPr>
      <w:r w:rsidRPr="00803667">
        <w:rPr>
          <w:b/>
          <w:bCs/>
        </w:rPr>
        <w:t>Optimization Procedure</w:t>
      </w:r>
      <w:r w:rsidRPr="001B3666">
        <w:t>:</w:t>
      </w:r>
      <w:r>
        <w:t xml:space="preserve"> </w:t>
      </w:r>
      <w:r w:rsidRPr="001B3666">
        <w:t xml:space="preserve">For each post-alignment map from Test Case </w:t>
      </w:r>
      <w:r w:rsidR="0001002D">
        <w:t>A</w:t>
      </w:r>
      <w:r w:rsidRPr="001B3666">
        <w:t xml:space="preserve">, optimization </w:t>
      </w:r>
      <w:del w:id="339" w:author="Yoel Shkolnisky" w:date="2025-01-09T12:22:00Z" w16du:dateUtc="2025-01-09T10:22:00Z">
        <w:r w:rsidRPr="001B3666" w:rsidDel="00760B6E">
          <w:delText>will be</w:delText>
        </w:r>
      </w:del>
      <w:ins w:id="340" w:author="Yoel Shkolnisky" w:date="2025-01-09T12:22:00Z" w16du:dateUtc="2025-01-09T10:22:00Z">
        <w:r w:rsidR="00760B6E">
          <w:t>were</w:t>
        </w:r>
      </w:ins>
      <w:r w:rsidRPr="001B3666">
        <w:t xml:space="preserve"> applied directly using both the BFGS algorithm and the 'Fit in Map' feature.</w:t>
      </w:r>
    </w:p>
    <w:p w14:paraId="415832DD" w14:textId="77777777" w:rsidR="00803667" w:rsidRDefault="00803667" w:rsidP="00E8633C">
      <w:pPr>
        <w:spacing w:after="160" w:line="276" w:lineRule="auto"/>
        <w:rPr>
          <w:u w:val="single"/>
        </w:rPr>
      </w:pPr>
    </w:p>
    <w:p w14:paraId="211E799D" w14:textId="785512E4" w:rsidR="005B17F9" w:rsidRDefault="005B17F9" w:rsidP="00E8633C">
      <w:pPr>
        <w:spacing w:after="160" w:line="276" w:lineRule="auto"/>
      </w:pPr>
      <w:r>
        <w:br w:type="page"/>
      </w:r>
    </w:p>
    <w:p w14:paraId="05B6E9B7" w14:textId="1F890EDB" w:rsidR="005B17F9" w:rsidRPr="00F40ADA" w:rsidRDefault="005B17F9" w:rsidP="00E8633C">
      <w:pPr>
        <w:spacing w:after="160" w:line="276" w:lineRule="auto"/>
        <w:rPr>
          <w:sz w:val="28"/>
          <w:szCs w:val="28"/>
        </w:rPr>
      </w:pPr>
      <w:r w:rsidRPr="00F40ADA">
        <w:rPr>
          <w:b/>
          <w:bCs/>
          <w:sz w:val="28"/>
          <w:szCs w:val="28"/>
        </w:rPr>
        <w:lastRenderedPageBreak/>
        <w:t xml:space="preserve">5. Results </w:t>
      </w:r>
    </w:p>
    <w:p w14:paraId="2C2B6F91" w14:textId="488DDD00" w:rsidR="00621E11" w:rsidRDefault="004D7ABD" w:rsidP="00E8633C">
      <w:pPr>
        <w:spacing w:after="160" w:line="276" w:lineRule="auto"/>
      </w:pPr>
      <w:r w:rsidRPr="004D7ABD">
        <w:t xml:space="preserve">5.1. </w:t>
      </w:r>
      <w:r w:rsidRPr="004D7ABD">
        <w:rPr>
          <w:u w:val="single"/>
        </w:rPr>
        <w:t xml:space="preserve">Essential </w:t>
      </w:r>
      <w:ins w:id="341" w:author="Yoel Shkolnisky" w:date="2025-01-09T12:23:00Z" w16du:dateUtc="2025-01-09T10:23:00Z">
        <w:r w:rsidR="00D0343A">
          <w:rPr>
            <w:u w:val="single"/>
          </w:rPr>
          <w:t>f</w:t>
        </w:r>
      </w:ins>
      <w:del w:id="342" w:author="Yoel Shkolnisky" w:date="2025-01-09T12:23:00Z" w16du:dateUtc="2025-01-09T10:23:00Z">
        <w:r w:rsidRPr="004D7ABD" w:rsidDel="00D0343A">
          <w:rPr>
            <w:u w:val="single"/>
          </w:rPr>
          <w:delText>F</w:delText>
        </w:r>
      </w:del>
      <w:r w:rsidRPr="004D7ABD">
        <w:rPr>
          <w:u w:val="single"/>
        </w:rPr>
        <w:t xml:space="preserve">unctional </w:t>
      </w:r>
      <w:ins w:id="343" w:author="Yoel Shkolnisky" w:date="2025-01-09T12:23:00Z" w16du:dateUtc="2025-01-09T10:23:00Z">
        <w:r w:rsidR="00D0343A">
          <w:rPr>
            <w:u w:val="single"/>
          </w:rPr>
          <w:t>c</w:t>
        </w:r>
      </w:ins>
      <w:del w:id="344" w:author="Yoel Shkolnisky" w:date="2025-01-09T12:23:00Z" w16du:dateUtc="2025-01-09T10:23:00Z">
        <w:r w:rsidRPr="004D7ABD" w:rsidDel="00D0343A">
          <w:rPr>
            <w:u w:val="single"/>
          </w:rPr>
          <w:delText>C</w:delText>
        </w:r>
      </w:del>
      <w:r w:rsidRPr="004D7ABD">
        <w:rPr>
          <w:u w:val="single"/>
        </w:rPr>
        <w:t>onsistency</w:t>
      </w:r>
      <w:r w:rsidRPr="004D7ABD">
        <w:t xml:space="preserve"> (Test </w:t>
      </w:r>
      <w:ins w:id="345" w:author="Yoel Shkolnisky" w:date="2025-01-09T12:23:00Z" w16du:dateUtc="2025-01-09T10:23:00Z">
        <w:r w:rsidR="00D0343A">
          <w:t>c</w:t>
        </w:r>
      </w:ins>
      <w:del w:id="346" w:author="Yoel Shkolnisky" w:date="2025-01-09T12:23:00Z" w16du:dateUtc="2025-01-09T10:23:00Z">
        <w:r w:rsidRPr="004D7ABD" w:rsidDel="00D0343A">
          <w:delText>C</w:delText>
        </w:r>
      </w:del>
      <w:r w:rsidRPr="004D7ABD">
        <w:t>ase A)</w:t>
      </w:r>
      <w:r w:rsidRPr="00A33434">
        <w:t>:</w:t>
      </w:r>
    </w:p>
    <w:p w14:paraId="29DB98DD" w14:textId="5D78DD3E" w:rsidR="00621E11" w:rsidRDefault="004D7ABD" w:rsidP="00D0343A">
      <w:pPr>
        <w:spacing w:after="160" w:line="276" w:lineRule="auto"/>
        <w:jc w:val="both"/>
        <w:pPrChange w:id="347" w:author="Yoel Shkolnisky" w:date="2025-01-09T12:23:00Z" w16du:dateUtc="2025-01-09T10:23:00Z">
          <w:pPr>
            <w:spacing w:after="160" w:line="276" w:lineRule="auto"/>
          </w:pPr>
        </w:pPrChange>
      </w:pPr>
      <w:r w:rsidRPr="00D202B1">
        <w:rPr>
          <w:b/>
          <w:bCs/>
        </w:rPr>
        <w:t>Objective:</w:t>
      </w:r>
      <w:r w:rsidRPr="004D7ABD">
        <w:t xml:space="preserve"> The aim of this test case was to demonstrate that when making only the essential modifications required for the EMalign algorithm to function within the ChimeraX platform, the performance remains comparable to the original </w:t>
      </w:r>
      <w:ins w:id="348" w:author="Yoel Shkolnisky" w:date="2025-01-09T12:23:00Z" w16du:dateUtc="2025-01-09T10:23:00Z">
        <w:r w:rsidR="00D0343A">
          <w:t xml:space="preserve">EMalign </w:t>
        </w:r>
      </w:ins>
      <w:del w:id="349" w:author="Yoel Shkolnisky" w:date="2025-01-09T12:23:00Z" w16du:dateUtc="2025-01-09T10:23:00Z">
        <w:r w:rsidRPr="004D7ABD" w:rsidDel="00D0343A">
          <w:delText xml:space="preserve">module </w:delText>
        </w:r>
      </w:del>
      <w:ins w:id="350" w:author="Yoel Shkolnisky" w:date="2025-01-09T12:23:00Z" w16du:dateUtc="2025-01-09T10:23:00Z">
        <w:r w:rsidR="00D0343A">
          <w:t>package</w:t>
        </w:r>
        <w:r w:rsidR="00D0343A" w:rsidRPr="004D7ABD">
          <w:t xml:space="preserve"> </w:t>
        </w:r>
      </w:ins>
      <w:r w:rsidRPr="004D7ABD">
        <w:t>executed from the terminal.</w:t>
      </w:r>
    </w:p>
    <w:p w14:paraId="45E1E67F" w14:textId="6E46D945" w:rsidR="004D7ABD" w:rsidRDefault="004D7ABD" w:rsidP="00D0343A">
      <w:pPr>
        <w:spacing w:after="160" w:line="276" w:lineRule="auto"/>
        <w:jc w:val="both"/>
        <w:pPrChange w:id="351" w:author="Yoel Shkolnisky" w:date="2025-01-09T12:23:00Z" w16du:dateUtc="2025-01-09T10:23:00Z">
          <w:pPr>
            <w:spacing w:after="160" w:line="276" w:lineRule="auto"/>
          </w:pPr>
        </w:pPrChange>
      </w:pPr>
      <w:r w:rsidRPr="00D202B1">
        <w:rPr>
          <w:b/>
          <w:bCs/>
        </w:rPr>
        <w:t xml:space="preserve">Results </w:t>
      </w:r>
      <w:del w:id="352" w:author="Yoel Shkolnisky" w:date="2025-01-09T12:23:00Z" w16du:dateUtc="2025-01-09T10:23:00Z">
        <w:r w:rsidRPr="00D202B1" w:rsidDel="00D0343A">
          <w:rPr>
            <w:b/>
            <w:bCs/>
          </w:rPr>
          <w:delText>S</w:delText>
        </w:r>
      </w:del>
      <w:ins w:id="353" w:author="Yoel Shkolnisky" w:date="2025-01-09T12:23:00Z" w16du:dateUtc="2025-01-09T10:23:00Z">
        <w:r w:rsidR="00D0343A">
          <w:rPr>
            <w:b/>
            <w:bCs/>
          </w:rPr>
          <w:t>s</w:t>
        </w:r>
      </w:ins>
      <w:r w:rsidRPr="00D202B1">
        <w:rPr>
          <w:b/>
          <w:bCs/>
        </w:rPr>
        <w:t>ummary:</w:t>
      </w:r>
      <w:r w:rsidRPr="004D7ABD">
        <w:t xml:space="preserve"> The table below summarizes the average correlation values for each map before alignment, after alignment with the original EMalign </w:t>
      </w:r>
      <w:del w:id="354" w:author="Yoel Shkolnisky" w:date="2025-01-09T12:41:00Z" w16du:dateUtc="2025-01-09T10:41:00Z">
        <w:r w:rsidRPr="004D7ABD" w:rsidDel="00FB7B47">
          <w:delText xml:space="preserve">module </w:delText>
        </w:r>
      </w:del>
      <w:ins w:id="355" w:author="Yoel Shkolnisky" w:date="2025-01-09T12:41:00Z" w16du:dateUtc="2025-01-09T10:41:00Z">
        <w:r w:rsidR="00FB7B47">
          <w:t>package</w:t>
        </w:r>
        <w:r w:rsidR="00FB7B47" w:rsidRPr="004D7ABD">
          <w:t xml:space="preserve"> </w:t>
        </w:r>
      </w:ins>
      <w:r w:rsidRPr="004D7ABD">
        <w:t>executed from the terminal, and after alignment with the ChimeraX-integrated version. It also includes the difference between the latter two columns.</w:t>
      </w:r>
    </w:p>
    <w:tbl>
      <w:tblPr>
        <w:tblW w:w="787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277"/>
        <w:gridCol w:w="1277"/>
        <w:gridCol w:w="1330"/>
        <w:gridCol w:w="1277"/>
        <w:gridCol w:w="1349"/>
        <w:gridCol w:w="1421"/>
      </w:tblGrid>
      <w:tr w:rsidR="00651258" w:rsidRPr="00B35AC0" w14:paraId="6EC266ED" w14:textId="77777777" w:rsidTr="00651258">
        <w:trPr>
          <w:trHeight w:val="556"/>
        </w:trPr>
        <w:tc>
          <w:tcPr>
            <w:tcW w:w="1277" w:type="dxa"/>
            <w:shd w:val="clear" w:color="auto" w:fill="auto"/>
            <w:vAlign w:val="center"/>
            <w:hideMark/>
          </w:tcPr>
          <w:p w14:paraId="007FE0EE" w14:textId="77777777" w:rsidR="00651258" w:rsidRPr="00651258" w:rsidRDefault="00651258" w:rsidP="00D0343A">
            <w:pPr>
              <w:spacing w:line="276" w:lineRule="auto"/>
              <w:jc w:val="both"/>
              <w:rPr>
                <w:rFonts w:ascii="Calibri" w:eastAsia="Times New Roman" w:hAnsi="Calibri" w:cs="Calibri"/>
                <w:b/>
                <w:bCs/>
                <w:color w:val="000000"/>
                <w:kern w:val="0"/>
                <w:sz w:val="20"/>
                <w:szCs w:val="20"/>
                <w14:ligatures w14:val="none"/>
              </w:rPr>
              <w:pPrChange w:id="356" w:author="Yoel Shkolnisky" w:date="2025-01-09T12:23:00Z" w16du:dateUtc="2025-01-09T10:23:00Z">
                <w:pPr>
                  <w:spacing w:line="276" w:lineRule="auto"/>
                  <w:jc w:val="center"/>
                </w:pPr>
              </w:pPrChange>
            </w:pPr>
            <w:r w:rsidRPr="00651258">
              <w:rPr>
                <w:rFonts w:ascii="Calibri" w:eastAsia="Times New Roman" w:hAnsi="Calibri" w:cs="Calibri"/>
                <w:b/>
                <w:bCs/>
                <w:color w:val="000000"/>
                <w:kern w:val="0"/>
                <w:sz w:val="20"/>
                <w:szCs w:val="20"/>
                <w14:ligatures w14:val="none"/>
              </w:rPr>
              <w:t>EMD id</w:t>
            </w:r>
          </w:p>
        </w:tc>
        <w:tc>
          <w:tcPr>
            <w:tcW w:w="1277" w:type="dxa"/>
            <w:shd w:val="clear" w:color="auto" w:fill="auto"/>
            <w:vAlign w:val="center"/>
            <w:hideMark/>
          </w:tcPr>
          <w:p w14:paraId="44E4BBC4" w14:textId="713C52CC" w:rsidR="00651258" w:rsidRPr="00651258" w:rsidRDefault="00651258" w:rsidP="00D0343A">
            <w:pPr>
              <w:spacing w:line="276" w:lineRule="auto"/>
              <w:jc w:val="both"/>
              <w:rPr>
                <w:rFonts w:ascii="Calibri" w:eastAsia="Times New Roman" w:hAnsi="Calibri" w:cs="Calibri"/>
                <w:b/>
                <w:bCs/>
                <w:color w:val="000000"/>
                <w:kern w:val="0"/>
                <w:sz w:val="20"/>
                <w:szCs w:val="20"/>
                <w14:ligatures w14:val="none"/>
              </w:rPr>
              <w:pPrChange w:id="357" w:author="Yoel Shkolnisky" w:date="2025-01-09T12:23:00Z" w16du:dateUtc="2025-01-09T10:23:00Z">
                <w:pPr>
                  <w:spacing w:line="276" w:lineRule="auto"/>
                  <w:jc w:val="center"/>
                </w:pPr>
              </w:pPrChange>
            </w:pPr>
            <w:r w:rsidRPr="00B35AC0">
              <w:rPr>
                <w:rFonts w:ascii="Calibri" w:eastAsia="Times New Roman" w:hAnsi="Calibri" w:cs="Calibri"/>
                <w:b/>
                <w:bCs/>
                <w:color w:val="000000"/>
                <w:kern w:val="0"/>
                <w:sz w:val="20"/>
                <w:szCs w:val="20"/>
                <w14:ligatures w14:val="none"/>
              </w:rPr>
              <w:t>s</w:t>
            </w:r>
            <w:r w:rsidRPr="00651258">
              <w:rPr>
                <w:rFonts w:ascii="Calibri" w:eastAsia="Times New Roman" w:hAnsi="Calibri" w:cs="Calibri"/>
                <w:b/>
                <w:bCs/>
                <w:color w:val="000000"/>
                <w:kern w:val="0"/>
                <w:sz w:val="20"/>
                <w:szCs w:val="20"/>
                <w14:ligatures w14:val="none"/>
              </w:rPr>
              <w:t>ize</w:t>
            </w:r>
          </w:p>
        </w:tc>
        <w:tc>
          <w:tcPr>
            <w:tcW w:w="1277" w:type="dxa"/>
            <w:shd w:val="clear" w:color="auto" w:fill="auto"/>
            <w:vAlign w:val="center"/>
            <w:hideMark/>
          </w:tcPr>
          <w:p w14:paraId="1604159D" w14:textId="77777777" w:rsidR="00651258" w:rsidRPr="00651258" w:rsidRDefault="00651258" w:rsidP="00D0343A">
            <w:pPr>
              <w:spacing w:line="276" w:lineRule="auto"/>
              <w:jc w:val="both"/>
              <w:rPr>
                <w:rFonts w:ascii="Calibri" w:eastAsia="Times New Roman" w:hAnsi="Calibri" w:cs="Calibri"/>
                <w:b/>
                <w:bCs/>
                <w:color w:val="000000"/>
                <w:kern w:val="0"/>
                <w:sz w:val="20"/>
                <w:szCs w:val="20"/>
                <w14:ligatures w14:val="none"/>
              </w:rPr>
              <w:pPrChange w:id="358" w:author="Yoel Shkolnisky" w:date="2025-01-09T12:23:00Z" w16du:dateUtc="2025-01-09T10:23:00Z">
                <w:pPr>
                  <w:spacing w:line="276" w:lineRule="auto"/>
                  <w:jc w:val="center"/>
                </w:pPr>
              </w:pPrChange>
            </w:pPr>
            <w:r w:rsidRPr="00651258">
              <w:rPr>
                <w:rFonts w:ascii="Calibri" w:eastAsia="Times New Roman" w:hAnsi="Calibri" w:cs="Calibri"/>
                <w:b/>
                <w:bCs/>
                <w:color w:val="000000"/>
                <w:kern w:val="0"/>
                <w:sz w:val="20"/>
                <w:szCs w:val="20"/>
                <w14:ligatures w14:val="none"/>
              </w:rPr>
              <w:t>pre-</w:t>
            </w:r>
            <w:commentRangeStart w:id="359"/>
            <w:r w:rsidRPr="00651258">
              <w:rPr>
                <w:rFonts w:ascii="Calibri" w:eastAsia="Times New Roman" w:hAnsi="Calibri" w:cs="Calibri"/>
                <w:b/>
                <w:bCs/>
                <w:color w:val="000000"/>
                <w:kern w:val="0"/>
                <w:sz w:val="20"/>
                <w:szCs w:val="20"/>
                <w14:ligatures w14:val="none"/>
              </w:rPr>
              <w:t>EMalign</w:t>
            </w:r>
            <w:commentRangeEnd w:id="359"/>
            <w:r w:rsidR="00FB7B47">
              <w:rPr>
                <w:rStyle w:val="CommentReference"/>
              </w:rPr>
              <w:commentReference w:id="359"/>
            </w:r>
          </w:p>
        </w:tc>
        <w:tc>
          <w:tcPr>
            <w:tcW w:w="1277" w:type="dxa"/>
            <w:shd w:val="clear" w:color="auto" w:fill="auto"/>
            <w:vAlign w:val="center"/>
            <w:hideMark/>
          </w:tcPr>
          <w:p w14:paraId="35BDEAF2" w14:textId="604102EF" w:rsidR="00651258" w:rsidRPr="00651258" w:rsidRDefault="00651258" w:rsidP="00D0343A">
            <w:pPr>
              <w:spacing w:line="276" w:lineRule="auto"/>
              <w:jc w:val="both"/>
              <w:rPr>
                <w:rFonts w:ascii="Calibri" w:eastAsia="Times New Roman" w:hAnsi="Calibri" w:cs="Calibri"/>
                <w:b/>
                <w:bCs/>
                <w:color w:val="000000"/>
                <w:kern w:val="0"/>
                <w:sz w:val="20"/>
                <w:szCs w:val="20"/>
                <w14:ligatures w14:val="none"/>
              </w:rPr>
              <w:pPrChange w:id="360" w:author="Yoel Shkolnisky" w:date="2025-01-09T12:23:00Z" w16du:dateUtc="2025-01-09T10:23:00Z">
                <w:pPr>
                  <w:spacing w:line="276" w:lineRule="auto"/>
                  <w:jc w:val="center"/>
                </w:pPr>
              </w:pPrChange>
            </w:pPr>
            <w:r w:rsidRPr="00B35AC0">
              <w:rPr>
                <w:rFonts w:ascii="Calibri" w:eastAsia="Times New Roman" w:hAnsi="Calibri" w:cs="Calibri"/>
                <w:b/>
                <w:bCs/>
                <w:color w:val="000000"/>
                <w:kern w:val="0"/>
                <w:sz w:val="20"/>
                <w:szCs w:val="20"/>
                <w14:ligatures w14:val="none"/>
              </w:rPr>
              <w:t>o</w:t>
            </w:r>
            <w:r w:rsidRPr="00651258">
              <w:rPr>
                <w:rFonts w:ascii="Calibri" w:eastAsia="Times New Roman" w:hAnsi="Calibri" w:cs="Calibri"/>
                <w:b/>
                <w:bCs/>
                <w:color w:val="000000"/>
                <w:kern w:val="0"/>
                <w:sz w:val="20"/>
                <w:szCs w:val="20"/>
                <w14:ligatures w14:val="none"/>
              </w:rPr>
              <w:t xml:space="preserve">riginal </w:t>
            </w:r>
            <w:r w:rsidRPr="00B35AC0">
              <w:rPr>
                <w:rFonts w:ascii="Calibri" w:eastAsia="Times New Roman" w:hAnsi="Calibri" w:cs="Calibri"/>
                <w:b/>
                <w:bCs/>
                <w:color w:val="000000"/>
                <w:kern w:val="0"/>
                <w:sz w:val="20"/>
                <w:szCs w:val="20"/>
                <w14:ligatures w14:val="none"/>
              </w:rPr>
              <w:t>m</w:t>
            </w:r>
            <w:r w:rsidRPr="00651258">
              <w:rPr>
                <w:rFonts w:ascii="Calibri" w:eastAsia="Times New Roman" w:hAnsi="Calibri" w:cs="Calibri"/>
                <w:b/>
                <w:bCs/>
                <w:color w:val="000000"/>
                <w:kern w:val="0"/>
                <w:sz w:val="20"/>
                <w:szCs w:val="20"/>
                <w14:ligatures w14:val="none"/>
              </w:rPr>
              <w:t>odule</w:t>
            </w:r>
          </w:p>
        </w:tc>
        <w:tc>
          <w:tcPr>
            <w:tcW w:w="1349" w:type="dxa"/>
            <w:shd w:val="clear" w:color="auto" w:fill="auto"/>
            <w:vAlign w:val="center"/>
            <w:hideMark/>
          </w:tcPr>
          <w:p w14:paraId="51EB279F" w14:textId="457D74F4" w:rsidR="00651258" w:rsidRPr="00651258" w:rsidRDefault="00651258" w:rsidP="00D0343A">
            <w:pPr>
              <w:spacing w:line="276" w:lineRule="auto"/>
              <w:jc w:val="both"/>
              <w:rPr>
                <w:rFonts w:ascii="Calibri" w:eastAsia="Times New Roman" w:hAnsi="Calibri" w:cs="Calibri"/>
                <w:b/>
                <w:bCs/>
                <w:color w:val="000000"/>
                <w:kern w:val="0"/>
                <w:sz w:val="20"/>
                <w:szCs w:val="20"/>
                <w14:ligatures w14:val="none"/>
              </w:rPr>
              <w:pPrChange w:id="361" w:author="Yoel Shkolnisky" w:date="2025-01-09T12:23:00Z" w16du:dateUtc="2025-01-09T10:23:00Z">
                <w:pPr>
                  <w:spacing w:line="276" w:lineRule="auto"/>
                  <w:jc w:val="center"/>
                </w:pPr>
              </w:pPrChange>
            </w:pPr>
            <w:r w:rsidRPr="00651258">
              <w:rPr>
                <w:rFonts w:ascii="Calibri" w:eastAsia="Times New Roman" w:hAnsi="Calibri" w:cs="Calibri"/>
                <w:b/>
                <w:bCs/>
                <w:color w:val="000000"/>
                <w:kern w:val="0"/>
                <w:sz w:val="20"/>
                <w:szCs w:val="20"/>
                <w14:ligatures w14:val="none"/>
              </w:rPr>
              <w:t xml:space="preserve">ChimeraX </w:t>
            </w:r>
            <w:r w:rsidRPr="00B35AC0">
              <w:rPr>
                <w:rFonts w:ascii="Calibri" w:eastAsia="Times New Roman" w:hAnsi="Calibri" w:cs="Calibri"/>
                <w:b/>
                <w:bCs/>
                <w:color w:val="000000"/>
                <w:kern w:val="0"/>
                <w:sz w:val="20"/>
                <w:szCs w:val="20"/>
                <w14:ligatures w14:val="none"/>
              </w:rPr>
              <w:t>m</w:t>
            </w:r>
            <w:r w:rsidRPr="00651258">
              <w:rPr>
                <w:rFonts w:ascii="Calibri" w:eastAsia="Times New Roman" w:hAnsi="Calibri" w:cs="Calibri"/>
                <w:b/>
                <w:bCs/>
                <w:color w:val="000000"/>
                <w:kern w:val="0"/>
                <w:sz w:val="20"/>
                <w:szCs w:val="20"/>
                <w14:ligatures w14:val="none"/>
              </w:rPr>
              <w:t>odule</w:t>
            </w:r>
          </w:p>
        </w:tc>
        <w:tc>
          <w:tcPr>
            <w:tcW w:w="1421" w:type="dxa"/>
            <w:shd w:val="clear" w:color="auto" w:fill="auto"/>
            <w:vAlign w:val="center"/>
            <w:hideMark/>
          </w:tcPr>
          <w:p w14:paraId="455BD335" w14:textId="0D996359" w:rsidR="00651258" w:rsidRPr="00651258" w:rsidRDefault="00651258" w:rsidP="00D0343A">
            <w:pPr>
              <w:spacing w:line="276" w:lineRule="auto"/>
              <w:jc w:val="both"/>
              <w:rPr>
                <w:rFonts w:ascii="Calibri" w:eastAsia="Times New Roman" w:hAnsi="Calibri" w:cs="Calibri"/>
                <w:b/>
                <w:bCs/>
                <w:color w:val="000000"/>
                <w:kern w:val="0"/>
                <w:sz w:val="20"/>
                <w:szCs w:val="20"/>
                <w14:ligatures w14:val="none"/>
              </w:rPr>
              <w:pPrChange w:id="362" w:author="Yoel Shkolnisky" w:date="2025-01-09T12:23:00Z" w16du:dateUtc="2025-01-09T10:23:00Z">
                <w:pPr>
                  <w:spacing w:line="276" w:lineRule="auto"/>
                  <w:jc w:val="center"/>
                </w:pPr>
              </w:pPrChange>
            </w:pPr>
            <w:r w:rsidRPr="00B35AC0">
              <w:rPr>
                <w:rFonts w:ascii="Calibri" w:eastAsia="Times New Roman" w:hAnsi="Calibri" w:cs="Calibri"/>
                <w:b/>
                <w:bCs/>
                <w:color w:val="000000"/>
                <w:kern w:val="0"/>
                <w:sz w:val="20"/>
                <w:szCs w:val="20"/>
                <w14:ligatures w14:val="none"/>
              </w:rPr>
              <w:t>d</w:t>
            </w:r>
            <w:r w:rsidRPr="00651258">
              <w:rPr>
                <w:rFonts w:ascii="Calibri" w:eastAsia="Times New Roman" w:hAnsi="Calibri" w:cs="Calibri"/>
                <w:b/>
                <w:bCs/>
                <w:color w:val="000000"/>
                <w:kern w:val="0"/>
                <w:sz w:val="20"/>
                <w:szCs w:val="20"/>
                <w14:ligatures w14:val="none"/>
              </w:rPr>
              <w:t>ifference</w:t>
            </w:r>
          </w:p>
        </w:tc>
      </w:tr>
      <w:tr w:rsidR="00651258" w:rsidRPr="00B35AC0" w14:paraId="6D5F8EBC" w14:textId="77777777" w:rsidTr="00651258">
        <w:trPr>
          <w:trHeight w:val="278"/>
        </w:trPr>
        <w:tc>
          <w:tcPr>
            <w:tcW w:w="1277" w:type="dxa"/>
            <w:shd w:val="clear" w:color="auto" w:fill="auto"/>
            <w:noWrap/>
            <w:vAlign w:val="center"/>
            <w:hideMark/>
          </w:tcPr>
          <w:p w14:paraId="32F387A9" w14:textId="77777777" w:rsidR="00651258" w:rsidRPr="00651258" w:rsidRDefault="00651258" w:rsidP="00D0343A">
            <w:pPr>
              <w:spacing w:line="276" w:lineRule="auto"/>
              <w:jc w:val="both"/>
              <w:rPr>
                <w:rFonts w:ascii="Calibri" w:eastAsia="Times New Roman" w:hAnsi="Calibri" w:cs="Calibri"/>
                <w:color w:val="000000"/>
                <w:kern w:val="0"/>
                <w:sz w:val="20"/>
                <w:szCs w:val="20"/>
                <w14:ligatures w14:val="none"/>
              </w:rPr>
              <w:pPrChange w:id="363" w:author="Yoel Shkolnisky" w:date="2025-01-09T12:23:00Z" w16du:dateUtc="2025-01-09T10:23:00Z">
                <w:pPr>
                  <w:spacing w:line="276" w:lineRule="auto"/>
                  <w:jc w:val="center"/>
                </w:pPr>
              </w:pPrChange>
            </w:pPr>
            <w:r w:rsidRPr="00651258">
              <w:rPr>
                <w:rFonts w:ascii="Calibri" w:eastAsia="Times New Roman" w:hAnsi="Calibri" w:cs="Calibri"/>
                <w:color w:val="000000"/>
                <w:kern w:val="0"/>
                <w:sz w:val="20"/>
                <w:szCs w:val="20"/>
                <w14:ligatures w14:val="none"/>
              </w:rPr>
              <w:t>2660</w:t>
            </w:r>
          </w:p>
        </w:tc>
        <w:tc>
          <w:tcPr>
            <w:tcW w:w="1277" w:type="dxa"/>
            <w:shd w:val="clear" w:color="auto" w:fill="auto"/>
            <w:noWrap/>
            <w:vAlign w:val="center"/>
            <w:hideMark/>
          </w:tcPr>
          <w:p w14:paraId="43A83815" w14:textId="77777777" w:rsidR="00651258" w:rsidRPr="00651258" w:rsidRDefault="00651258" w:rsidP="00D0343A">
            <w:pPr>
              <w:spacing w:line="276" w:lineRule="auto"/>
              <w:jc w:val="both"/>
              <w:rPr>
                <w:rFonts w:ascii="Calibri" w:eastAsia="Times New Roman" w:hAnsi="Calibri" w:cs="Calibri"/>
                <w:color w:val="000000"/>
                <w:kern w:val="0"/>
                <w:sz w:val="20"/>
                <w:szCs w:val="20"/>
                <w14:ligatures w14:val="none"/>
              </w:rPr>
              <w:pPrChange w:id="364" w:author="Yoel Shkolnisky" w:date="2025-01-09T12:23:00Z" w16du:dateUtc="2025-01-09T10:23:00Z">
                <w:pPr>
                  <w:spacing w:line="276" w:lineRule="auto"/>
                  <w:jc w:val="center"/>
                </w:pPr>
              </w:pPrChange>
            </w:pPr>
            <w:r w:rsidRPr="00651258">
              <w:rPr>
                <w:rFonts w:ascii="Calibri" w:eastAsia="Times New Roman" w:hAnsi="Calibri" w:cs="Calibri"/>
                <w:color w:val="000000"/>
                <w:kern w:val="0"/>
                <w:sz w:val="20"/>
                <w:szCs w:val="20"/>
                <w14:ligatures w14:val="none"/>
              </w:rPr>
              <w:t>360</w:t>
            </w:r>
          </w:p>
        </w:tc>
        <w:tc>
          <w:tcPr>
            <w:tcW w:w="1277" w:type="dxa"/>
            <w:shd w:val="clear" w:color="auto" w:fill="auto"/>
            <w:noWrap/>
            <w:vAlign w:val="center"/>
            <w:hideMark/>
          </w:tcPr>
          <w:p w14:paraId="277C67BB" w14:textId="77777777" w:rsidR="00651258" w:rsidRPr="00651258" w:rsidRDefault="00651258" w:rsidP="00D0343A">
            <w:pPr>
              <w:spacing w:line="276" w:lineRule="auto"/>
              <w:jc w:val="both"/>
              <w:rPr>
                <w:rFonts w:ascii="Calibri" w:eastAsia="Times New Roman" w:hAnsi="Calibri" w:cs="Calibri"/>
                <w:color w:val="000000"/>
                <w:kern w:val="0"/>
                <w:sz w:val="20"/>
                <w:szCs w:val="20"/>
                <w14:ligatures w14:val="none"/>
              </w:rPr>
              <w:pPrChange w:id="365" w:author="Yoel Shkolnisky" w:date="2025-01-09T12:23:00Z" w16du:dateUtc="2025-01-09T10:23:00Z">
                <w:pPr>
                  <w:spacing w:line="276" w:lineRule="auto"/>
                  <w:jc w:val="center"/>
                </w:pPr>
              </w:pPrChange>
            </w:pPr>
            <w:r w:rsidRPr="00651258">
              <w:rPr>
                <w:rFonts w:ascii="Calibri" w:eastAsia="Times New Roman" w:hAnsi="Calibri" w:cs="Calibri"/>
                <w:color w:val="000000"/>
                <w:kern w:val="0"/>
                <w:sz w:val="20"/>
                <w:szCs w:val="20"/>
                <w14:ligatures w14:val="none"/>
              </w:rPr>
              <w:t>0.0341</w:t>
            </w:r>
          </w:p>
        </w:tc>
        <w:tc>
          <w:tcPr>
            <w:tcW w:w="1277" w:type="dxa"/>
            <w:shd w:val="clear" w:color="auto" w:fill="auto"/>
            <w:noWrap/>
            <w:vAlign w:val="center"/>
            <w:hideMark/>
          </w:tcPr>
          <w:p w14:paraId="6AA42C33" w14:textId="77777777" w:rsidR="00651258" w:rsidRPr="00651258" w:rsidRDefault="00651258" w:rsidP="00D0343A">
            <w:pPr>
              <w:spacing w:line="276" w:lineRule="auto"/>
              <w:jc w:val="both"/>
              <w:rPr>
                <w:rFonts w:ascii="Calibri" w:eastAsia="Times New Roman" w:hAnsi="Calibri" w:cs="Calibri"/>
                <w:color w:val="000000"/>
                <w:kern w:val="0"/>
                <w:sz w:val="20"/>
                <w:szCs w:val="20"/>
                <w14:ligatures w14:val="none"/>
              </w:rPr>
              <w:pPrChange w:id="366" w:author="Yoel Shkolnisky" w:date="2025-01-09T12:23:00Z" w16du:dateUtc="2025-01-09T10:23:00Z">
                <w:pPr>
                  <w:spacing w:line="276" w:lineRule="auto"/>
                  <w:jc w:val="center"/>
                </w:pPr>
              </w:pPrChange>
            </w:pPr>
            <w:r w:rsidRPr="00651258">
              <w:rPr>
                <w:rFonts w:ascii="Calibri" w:eastAsia="Times New Roman" w:hAnsi="Calibri" w:cs="Calibri"/>
                <w:color w:val="000000"/>
                <w:kern w:val="0"/>
                <w:sz w:val="20"/>
                <w:szCs w:val="20"/>
                <w14:ligatures w14:val="none"/>
              </w:rPr>
              <w:t>0.131475</w:t>
            </w:r>
          </w:p>
        </w:tc>
        <w:tc>
          <w:tcPr>
            <w:tcW w:w="1349" w:type="dxa"/>
            <w:shd w:val="clear" w:color="auto" w:fill="auto"/>
            <w:noWrap/>
            <w:vAlign w:val="center"/>
            <w:hideMark/>
          </w:tcPr>
          <w:p w14:paraId="3740945E" w14:textId="77777777" w:rsidR="00651258" w:rsidRPr="00651258" w:rsidRDefault="00651258" w:rsidP="00D0343A">
            <w:pPr>
              <w:spacing w:line="276" w:lineRule="auto"/>
              <w:jc w:val="both"/>
              <w:rPr>
                <w:rFonts w:ascii="Calibri" w:eastAsia="Times New Roman" w:hAnsi="Calibri" w:cs="Calibri"/>
                <w:color w:val="000000"/>
                <w:kern w:val="0"/>
                <w:sz w:val="20"/>
                <w:szCs w:val="20"/>
                <w14:ligatures w14:val="none"/>
              </w:rPr>
              <w:pPrChange w:id="367" w:author="Yoel Shkolnisky" w:date="2025-01-09T12:23:00Z" w16du:dateUtc="2025-01-09T10:23:00Z">
                <w:pPr>
                  <w:spacing w:line="276" w:lineRule="auto"/>
                  <w:jc w:val="center"/>
                </w:pPr>
              </w:pPrChange>
            </w:pPr>
            <w:r w:rsidRPr="00651258">
              <w:rPr>
                <w:rFonts w:ascii="Calibri" w:eastAsia="Times New Roman" w:hAnsi="Calibri" w:cs="Calibri"/>
                <w:color w:val="000000"/>
                <w:kern w:val="0"/>
                <w:sz w:val="20"/>
                <w:szCs w:val="20"/>
                <w14:ligatures w14:val="none"/>
              </w:rPr>
              <w:t>0.13146</w:t>
            </w:r>
          </w:p>
        </w:tc>
        <w:tc>
          <w:tcPr>
            <w:tcW w:w="1421" w:type="dxa"/>
            <w:shd w:val="clear" w:color="auto" w:fill="auto"/>
            <w:noWrap/>
            <w:vAlign w:val="center"/>
            <w:hideMark/>
          </w:tcPr>
          <w:p w14:paraId="4388ACF2" w14:textId="77777777" w:rsidR="00651258" w:rsidRPr="00651258" w:rsidRDefault="00651258" w:rsidP="00D0343A">
            <w:pPr>
              <w:spacing w:line="276" w:lineRule="auto"/>
              <w:jc w:val="both"/>
              <w:rPr>
                <w:rFonts w:ascii="Calibri" w:eastAsia="Times New Roman" w:hAnsi="Calibri" w:cs="Calibri"/>
                <w:color w:val="000000"/>
                <w:kern w:val="0"/>
                <w:sz w:val="20"/>
                <w:szCs w:val="20"/>
                <w14:ligatures w14:val="none"/>
              </w:rPr>
              <w:pPrChange w:id="368" w:author="Yoel Shkolnisky" w:date="2025-01-09T12:23:00Z" w16du:dateUtc="2025-01-09T10:23:00Z">
                <w:pPr>
                  <w:spacing w:line="276" w:lineRule="auto"/>
                  <w:jc w:val="center"/>
                </w:pPr>
              </w:pPrChange>
            </w:pPr>
            <w:r w:rsidRPr="00651258">
              <w:rPr>
                <w:rFonts w:ascii="Calibri" w:eastAsia="Times New Roman" w:hAnsi="Calibri" w:cs="Calibri"/>
                <w:color w:val="000000"/>
                <w:kern w:val="0"/>
                <w:sz w:val="20"/>
                <w:szCs w:val="20"/>
                <w14:ligatures w14:val="none"/>
              </w:rPr>
              <w:t>0.000015</w:t>
            </w:r>
          </w:p>
        </w:tc>
      </w:tr>
      <w:tr w:rsidR="00651258" w:rsidRPr="00B35AC0" w14:paraId="51B8F0DA" w14:textId="77777777" w:rsidTr="00651258">
        <w:trPr>
          <w:trHeight w:val="278"/>
        </w:trPr>
        <w:tc>
          <w:tcPr>
            <w:tcW w:w="1277" w:type="dxa"/>
            <w:shd w:val="clear" w:color="auto" w:fill="auto"/>
            <w:noWrap/>
            <w:vAlign w:val="center"/>
            <w:hideMark/>
          </w:tcPr>
          <w:p w14:paraId="05F3C5CD" w14:textId="77777777" w:rsidR="00651258" w:rsidRPr="00651258" w:rsidRDefault="00651258" w:rsidP="00D0343A">
            <w:pPr>
              <w:spacing w:line="276" w:lineRule="auto"/>
              <w:jc w:val="both"/>
              <w:rPr>
                <w:rFonts w:ascii="Calibri" w:eastAsia="Times New Roman" w:hAnsi="Calibri" w:cs="Calibri"/>
                <w:color w:val="000000"/>
                <w:kern w:val="0"/>
                <w:sz w:val="20"/>
                <w:szCs w:val="20"/>
                <w14:ligatures w14:val="none"/>
              </w:rPr>
              <w:pPrChange w:id="369" w:author="Yoel Shkolnisky" w:date="2025-01-09T12:23:00Z" w16du:dateUtc="2025-01-09T10:23:00Z">
                <w:pPr>
                  <w:spacing w:line="276" w:lineRule="auto"/>
                  <w:jc w:val="center"/>
                </w:pPr>
              </w:pPrChange>
            </w:pPr>
            <w:r w:rsidRPr="00651258">
              <w:rPr>
                <w:rFonts w:ascii="Calibri" w:eastAsia="Times New Roman" w:hAnsi="Calibri" w:cs="Calibri"/>
                <w:color w:val="000000"/>
                <w:kern w:val="0"/>
                <w:sz w:val="20"/>
                <w:szCs w:val="20"/>
                <w14:ligatures w14:val="none"/>
              </w:rPr>
              <w:t>19195</w:t>
            </w:r>
          </w:p>
        </w:tc>
        <w:tc>
          <w:tcPr>
            <w:tcW w:w="1277" w:type="dxa"/>
            <w:shd w:val="clear" w:color="auto" w:fill="auto"/>
            <w:noWrap/>
            <w:vAlign w:val="center"/>
            <w:hideMark/>
          </w:tcPr>
          <w:p w14:paraId="73F7F48E" w14:textId="77777777" w:rsidR="00651258" w:rsidRPr="00651258" w:rsidRDefault="00651258" w:rsidP="00D0343A">
            <w:pPr>
              <w:spacing w:line="276" w:lineRule="auto"/>
              <w:jc w:val="both"/>
              <w:rPr>
                <w:rFonts w:ascii="Calibri" w:eastAsia="Times New Roman" w:hAnsi="Calibri" w:cs="Calibri"/>
                <w:color w:val="000000"/>
                <w:kern w:val="0"/>
                <w:sz w:val="20"/>
                <w:szCs w:val="20"/>
                <w14:ligatures w14:val="none"/>
              </w:rPr>
              <w:pPrChange w:id="370" w:author="Yoel Shkolnisky" w:date="2025-01-09T12:23:00Z" w16du:dateUtc="2025-01-09T10:23:00Z">
                <w:pPr>
                  <w:spacing w:line="276" w:lineRule="auto"/>
                  <w:jc w:val="center"/>
                </w:pPr>
              </w:pPrChange>
            </w:pPr>
            <w:r w:rsidRPr="00651258">
              <w:rPr>
                <w:rFonts w:ascii="Calibri" w:eastAsia="Times New Roman" w:hAnsi="Calibri" w:cs="Calibri"/>
                <w:color w:val="000000"/>
                <w:kern w:val="0"/>
                <w:sz w:val="20"/>
                <w:szCs w:val="20"/>
                <w14:ligatures w14:val="none"/>
              </w:rPr>
              <w:t>420</w:t>
            </w:r>
          </w:p>
        </w:tc>
        <w:tc>
          <w:tcPr>
            <w:tcW w:w="1277" w:type="dxa"/>
            <w:shd w:val="clear" w:color="auto" w:fill="auto"/>
            <w:noWrap/>
            <w:vAlign w:val="center"/>
            <w:hideMark/>
          </w:tcPr>
          <w:p w14:paraId="0A6DD670" w14:textId="77777777" w:rsidR="00651258" w:rsidRPr="00651258" w:rsidRDefault="00651258" w:rsidP="00D0343A">
            <w:pPr>
              <w:spacing w:line="276" w:lineRule="auto"/>
              <w:jc w:val="both"/>
              <w:rPr>
                <w:rFonts w:ascii="Calibri" w:eastAsia="Times New Roman" w:hAnsi="Calibri" w:cs="Calibri"/>
                <w:color w:val="000000"/>
                <w:kern w:val="0"/>
                <w:sz w:val="20"/>
                <w:szCs w:val="20"/>
                <w14:ligatures w14:val="none"/>
              </w:rPr>
              <w:pPrChange w:id="371" w:author="Yoel Shkolnisky" w:date="2025-01-09T12:23:00Z" w16du:dateUtc="2025-01-09T10:23:00Z">
                <w:pPr>
                  <w:spacing w:line="276" w:lineRule="auto"/>
                  <w:jc w:val="center"/>
                </w:pPr>
              </w:pPrChange>
            </w:pPr>
            <w:r w:rsidRPr="00651258">
              <w:rPr>
                <w:rFonts w:ascii="Calibri" w:eastAsia="Times New Roman" w:hAnsi="Calibri" w:cs="Calibri"/>
                <w:color w:val="000000"/>
                <w:kern w:val="0"/>
                <w:sz w:val="20"/>
                <w:szCs w:val="20"/>
                <w14:ligatures w14:val="none"/>
              </w:rPr>
              <w:t>0.2821</w:t>
            </w:r>
          </w:p>
        </w:tc>
        <w:tc>
          <w:tcPr>
            <w:tcW w:w="1277" w:type="dxa"/>
            <w:shd w:val="clear" w:color="auto" w:fill="auto"/>
            <w:noWrap/>
            <w:vAlign w:val="center"/>
            <w:hideMark/>
          </w:tcPr>
          <w:p w14:paraId="32C83B10" w14:textId="77777777" w:rsidR="00651258" w:rsidRPr="00651258" w:rsidRDefault="00651258" w:rsidP="00D0343A">
            <w:pPr>
              <w:spacing w:line="276" w:lineRule="auto"/>
              <w:jc w:val="both"/>
              <w:rPr>
                <w:rFonts w:ascii="Calibri" w:eastAsia="Times New Roman" w:hAnsi="Calibri" w:cs="Calibri"/>
                <w:color w:val="000000"/>
                <w:kern w:val="0"/>
                <w:sz w:val="20"/>
                <w:szCs w:val="20"/>
                <w14:ligatures w14:val="none"/>
              </w:rPr>
              <w:pPrChange w:id="372" w:author="Yoel Shkolnisky" w:date="2025-01-09T12:23:00Z" w16du:dateUtc="2025-01-09T10:23:00Z">
                <w:pPr>
                  <w:spacing w:line="276" w:lineRule="auto"/>
                  <w:jc w:val="center"/>
                </w:pPr>
              </w:pPrChange>
            </w:pPr>
            <w:r w:rsidRPr="00651258">
              <w:rPr>
                <w:rFonts w:ascii="Calibri" w:eastAsia="Times New Roman" w:hAnsi="Calibri" w:cs="Calibri"/>
                <w:color w:val="000000"/>
                <w:kern w:val="0"/>
                <w:sz w:val="20"/>
                <w:szCs w:val="20"/>
                <w14:ligatures w14:val="none"/>
              </w:rPr>
              <w:t>0.383115</w:t>
            </w:r>
          </w:p>
        </w:tc>
        <w:tc>
          <w:tcPr>
            <w:tcW w:w="1349" w:type="dxa"/>
            <w:shd w:val="clear" w:color="auto" w:fill="auto"/>
            <w:noWrap/>
            <w:vAlign w:val="center"/>
            <w:hideMark/>
          </w:tcPr>
          <w:p w14:paraId="468EAD61" w14:textId="77777777" w:rsidR="00651258" w:rsidRPr="00651258" w:rsidRDefault="00651258" w:rsidP="00D0343A">
            <w:pPr>
              <w:spacing w:line="276" w:lineRule="auto"/>
              <w:jc w:val="both"/>
              <w:rPr>
                <w:rFonts w:ascii="Calibri" w:eastAsia="Times New Roman" w:hAnsi="Calibri" w:cs="Calibri"/>
                <w:color w:val="000000"/>
                <w:kern w:val="0"/>
                <w:sz w:val="20"/>
                <w:szCs w:val="20"/>
                <w14:ligatures w14:val="none"/>
              </w:rPr>
              <w:pPrChange w:id="373" w:author="Yoel Shkolnisky" w:date="2025-01-09T12:23:00Z" w16du:dateUtc="2025-01-09T10:23:00Z">
                <w:pPr>
                  <w:spacing w:line="276" w:lineRule="auto"/>
                  <w:jc w:val="center"/>
                </w:pPr>
              </w:pPrChange>
            </w:pPr>
            <w:r w:rsidRPr="00651258">
              <w:rPr>
                <w:rFonts w:ascii="Calibri" w:eastAsia="Times New Roman" w:hAnsi="Calibri" w:cs="Calibri"/>
                <w:color w:val="000000"/>
                <w:kern w:val="0"/>
                <w:sz w:val="20"/>
                <w:szCs w:val="20"/>
                <w14:ligatures w14:val="none"/>
              </w:rPr>
              <w:t>0.382995</w:t>
            </w:r>
          </w:p>
        </w:tc>
        <w:tc>
          <w:tcPr>
            <w:tcW w:w="1421" w:type="dxa"/>
            <w:shd w:val="clear" w:color="auto" w:fill="auto"/>
            <w:noWrap/>
            <w:vAlign w:val="center"/>
            <w:hideMark/>
          </w:tcPr>
          <w:p w14:paraId="6A9E3089" w14:textId="77777777" w:rsidR="00651258" w:rsidRPr="00651258" w:rsidRDefault="00651258" w:rsidP="00D0343A">
            <w:pPr>
              <w:spacing w:line="276" w:lineRule="auto"/>
              <w:jc w:val="both"/>
              <w:rPr>
                <w:rFonts w:ascii="Calibri" w:eastAsia="Times New Roman" w:hAnsi="Calibri" w:cs="Calibri"/>
                <w:color w:val="000000"/>
                <w:kern w:val="0"/>
                <w:sz w:val="20"/>
                <w:szCs w:val="20"/>
                <w14:ligatures w14:val="none"/>
              </w:rPr>
              <w:pPrChange w:id="374" w:author="Yoel Shkolnisky" w:date="2025-01-09T12:23:00Z" w16du:dateUtc="2025-01-09T10:23:00Z">
                <w:pPr>
                  <w:spacing w:line="276" w:lineRule="auto"/>
                  <w:jc w:val="center"/>
                </w:pPr>
              </w:pPrChange>
            </w:pPr>
            <w:r w:rsidRPr="00651258">
              <w:rPr>
                <w:rFonts w:ascii="Calibri" w:eastAsia="Times New Roman" w:hAnsi="Calibri" w:cs="Calibri"/>
                <w:color w:val="000000"/>
                <w:kern w:val="0"/>
                <w:sz w:val="20"/>
                <w:szCs w:val="20"/>
                <w14:ligatures w14:val="none"/>
              </w:rPr>
              <w:t>0.00012</w:t>
            </w:r>
          </w:p>
        </w:tc>
      </w:tr>
      <w:tr w:rsidR="00651258" w:rsidRPr="00B35AC0" w14:paraId="63C22C92" w14:textId="77777777" w:rsidTr="00651258">
        <w:trPr>
          <w:trHeight w:val="278"/>
        </w:trPr>
        <w:tc>
          <w:tcPr>
            <w:tcW w:w="1277" w:type="dxa"/>
            <w:shd w:val="clear" w:color="auto" w:fill="auto"/>
            <w:noWrap/>
            <w:vAlign w:val="center"/>
            <w:hideMark/>
          </w:tcPr>
          <w:p w14:paraId="3EFCC96A" w14:textId="77777777" w:rsidR="00651258" w:rsidRPr="00651258" w:rsidRDefault="00651258" w:rsidP="00D0343A">
            <w:pPr>
              <w:spacing w:line="276" w:lineRule="auto"/>
              <w:jc w:val="both"/>
              <w:rPr>
                <w:rFonts w:ascii="Calibri" w:eastAsia="Times New Roman" w:hAnsi="Calibri" w:cs="Calibri"/>
                <w:color w:val="000000"/>
                <w:kern w:val="0"/>
                <w:sz w:val="20"/>
                <w:szCs w:val="20"/>
                <w14:ligatures w14:val="none"/>
              </w:rPr>
              <w:pPrChange w:id="375" w:author="Yoel Shkolnisky" w:date="2025-01-09T12:23:00Z" w16du:dateUtc="2025-01-09T10:23:00Z">
                <w:pPr>
                  <w:spacing w:line="276" w:lineRule="auto"/>
                  <w:jc w:val="center"/>
                </w:pPr>
              </w:pPrChange>
            </w:pPr>
            <w:r w:rsidRPr="00651258">
              <w:rPr>
                <w:rFonts w:ascii="Calibri" w:eastAsia="Times New Roman" w:hAnsi="Calibri" w:cs="Calibri"/>
                <w:color w:val="000000"/>
                <w:kern w:val="0"/>
                <w:sz w:val="20"/>
                <w:szCs w:val="20"/>
                <w14:ligatures w14:val="none"/>
              </w:rPr>
              <w:t>35413</w:t>
            </w:r>
          </w:p>
        </w:tc>
        <w:tc>
          <w:tcPr>
            <w:tcW w:w="1277" w:type="dxa"/>
            <w:shd w:val="clear" w:color="auto" w:fill="auto"/>
            <w:noWrap/>
            <w:vAlign w:val="center"/>
            <w:hideMark/>
          </w:tcPr>
          <w:p w14:paraId="02C7C8C5" w14:textId="77777777" w:rsidR="00651258" w:rsidRPr="00651258" w:rsidRDefault="00651258" w:rsidP="00D0343A">
            <w:pPr>
              <w:spacing w:line="276" w:lineRule="auto"/>
              <w:jc w:val="both"/>
              <w:rPr>
                <w:rFonts w:ascii="Calibri" w:eastAsia="Times New Roman" w:hAnsi="Calibri" w:cs="Calibri"/>
                <w:color w:val="000000"/>
                <w:kern w:val="0"/>
                <w:sz w:val="20"/>
                <w:szCs w:val="20"/>
                <w14:ligatures w14:val="none"/>
              </w:rPr>
              <w:pPrChange w:id="376" w:author="Yoel Shkolnisky" w:date="2025-01-09T12:23:00Z" w16du:dateUtc="2025-01-09T10:23:00Z">
                <w:pPr>
                  <w:spacing w:line="276" w:lineRule="auto"/>
                  <w:jc w:val="center"/>
                </w:pPr>
              </w:pPrChange>
            </w:pPr>
            <w:r w:rsidRPr="00651258">
              <w:rPr>
                <w:rFonts w:ascii="Calibri" w:eastAsia="Times New Roman" w:hAnsi="Calibri" w:cs="Calibri"/>
                <w:color w:val="000000"/>
                <w:kern w:val="0"/>
                <w:sz w:val="20"/>
                <w:szCs w:val="20"/>
                <w14:ligatures w14:val="none"/>
              </w:rPr>
              <w:t>320</w:t>
            </w:r>
          </w:p>
        </w:tc>
        <w:tc>
          <w:tcPr>
            <w:tcW w:w="1277" w:type="dxa"/>
            <w:shd w:val="clear" w:color="auto" w:fill="auto"/>
            <w:noWrap/>
            <w:vAlign w:val="center"/>
            <w:hideMark/>
          </w:tcPr>
          <w:p w14:paraId="456DD833" w14:textId="77777777" w:rsidR="00651258" w:rsidRPr="00651258" w:rsidRDefault="00651258" w:rsidP="00D0343A">
            <w:pPr>
              <w:spacing w:line="276" w:lineRule="auto"/>
              <w:jc w:val="both"/>
              <w:rPr>
                <w:rFonts w:ascii="Calibri" w:eastAsia="Times New Roman" w:hAnsi="Calibri" w:cs="Calibri"/>
                <w:color w:val="000000"/>
                <w:kern w:val="0"/>
                <w:sz w:val="20"/>
                <w:szCs w:val="20"/>
                <w14:ligatures w14:val="none"/>
              </w:rPr>
              <w:pPrChange w:id="377" w:author="Yoel Shkolnisky" w:date="2025-01-09T12:23:00Z" w16du:dateUtc="2025-01-09T10:23:00Z">
                <w:pPr>
                  <w:spacing w:line="276" w:lineRule="auto"/>
                  <w:jc w:val="center"/>
                </w:pPr>
              </w:pPrChange>
            </w:pPr>
            <w:r w:rsidRPr="00651258">
              <w:rPr>
                <w:rFonts w:ascii="Calibri" w:eastAsia="Times New Roman" w:hAnsi="Calibri" w:cs="Calibri"/>
                <w:color w:val="000000"/>
                <w:kern w:val="0"/>
                <w:sz w:val="20"/>
                <w:szCs w:val="20"/>
                <w14:ligatures w14:val="none"/>
              </w:rPr>
              <w:t>0.2072</w:t>
            </w:r>
          </w:p>
        </w:tc>
        <w:tc>
          <w:tcPr>
            <w:tcW w:w="1277" w:type="dxa"/>
            <w:shd w:val="clear" w:color="auto" w:fill="auto"/>
            <w:noWrap/>
            <w:vAlign w:val="center"/>
            <w:hideMark/>
          </w:tcPr>
          <w:p w14:paraId="220C03EF" w14:textId="77777777" w:rsidR="00651258" w:rsidRPr="00651258" w:rsidRDefault="00651258" w:rsidP="00D0343A">
            <w:pPr>
              <w:spacing w:line="276" w:lineRule="auto"/>
              <w:jc w:val="both"/>
              <w:rPr>
                <w:rFonts w:ascii="Calibri" w:eastAsia="Times New Roman" w:hAnsi="Calibri" w:cs="Calibri"/>
                <w:color w:val="000000"/>
                <w:kern w:val="0"/>
                <w:sz w:val="20"/>
                <w:szCs w:val="20"/>
                <w14:ligatures w14:val="none"/>
              </w:rPr>
              <w:pPrChange w:id="378" w:author="Yoel Shkolnisky" w:date="2025-01-09T12:23:00Z" w16du:dateUtc="2025-01-09T10:23:00Z">
                <w:pPr>
                  <w:spacing w:line="276" w:lineRule="auto"/>
                  <w:jc w:val="center"/>
                </w:pPr>
              </w:pPrChange>
            </w:pPr>
            <w:r w:rsidRPr="00651258">
              <w:rPr>
                <w:rFonts w:ascii="Calibri" w:eastAsia="Times New Roman" w:hAnsi="Calibri" w:cs="Calibri"/>
                <w:color w:val="000000"/>
                <w:kern w:val="0"/>
                <w:sz w:val="20"/>
                <w:szCs w:val="20"/>
                <w14:ligatures w14:val="none"/>
              </w:rPr>
              <w:t>0.245245</w:t>
            </w:r>
          </w:p>
        </w:tc>
        <w:tc>
          <w:tcPr>
            <w:tcW w:w="1349" w:type="dxa"/>
            <w:shd w:val="clear" w:color="auto" w:fill="auto"/>
            <w:noWrap/>
            <w:vAlign w:val="center"/>
            <w:hideMark/>
          </w:tcPr>
          <w:p w14:paraId="41FFA56A" w14:textId="77777777" w:rsidR="00651258" w:rsidRPr="00651258" w:rsidRDefault="00651258" w:rsidP="00D0343A">
            <w:pPr>
              <w:spacing w:line="276" w:lineRule="auto"/>
              <w:jc w:val="both"/>
              <w:rPr>
                <w:rFonts w:ascii="Calibri" w:eastAsia="Times New Roman" w:hAnsi="Calibri" w:cs="Calibri"/>
                <w:color w:val="000000"/>
                <w:kern w:val="0"/>
                <w:sz w:val="20"/>
                <w:szCs w:val="20"/>
                <w14:ligatures w14:val="none"/>
              </w:rPr>
              <w:pPrChange w:id="379" w:author="Yoel Shkolnisky" w:date="2025-01-09T12:23:00Z" w16du:dateUtc="2025-01-09T10:23:00Z">
                <w:pPr>
                  <w:spacing w:line="276" w:lineRule="auto"/>
                  <w:jc w:val="center"/>
                </w:pPr>
              </w:pPrChange>
            </w:pPr>
            <w:r w:rsidRPr="00651258">
              <w:rPr>
                <w:rFonts w:ascii="Calibri" w:eastAsia="Times New Roman" w:hAnsi="Calibri" w:cs="Calibri"/>
                <w:color w:val="000000"/>
                <w:kern w:val="0"/>
                <w:sz w:val="20"/>
                <w:szCs w:val="20"/>
                <w14:ligatures w14:val="none"/>
              </w:rPr>
              <w:t>0.246815</w:t>
            </w:r>
          </w:p>
        </w:tc>
        <w:tc>
          <w:tcPr>
            <w:tcW w:w="1421" w:type="dxa"/>
            <w:shd w:val="clear" w:color="auto" w:fill="auto"/>
            <w:noWrap/>
            <w:vAlign w:val="center"/>
            <w:hideMark/>
          </w:tcPr>
          <w:p w14:paraId="0779B930" w14:textId="77777777" w:rsidR="00651258" w:rsidRPr="00651258" w:rsidRDefault="00651258" w:rsidP="00D0343A">
            <w:pPr>
              <w:spacing w:line="276" w:lineRule="auto"/>
              <w:jc w:val="both"/>
              <w:rPr>
                <w:rFonts w:ascii="Calibri" w:eastAsia="Times New Roman" w:hAnsi="Calibri" w:cs="Calibri"/>
                <w:color w:val="000000"/>
                <w:kern w:val="0"/>
                <w:sz w:val="20"/>
                <w:szCs w:val="20"/>
                <w14:ligatures w14:val="none"/>
              </w:rPr>
              <w:pPrChange w:id="380" w:author="Yoel Shkolnisky" w:date="2025-01-09T12:23:00Z" w16du:dateUtc="2025-01-09T10:23:00Z">
                <w:pPr>
                  <w:spacing w:line="276" w:lineRule="auto"/>
                  <w:jc w:val="center"/>
                </w:pPr>
              </w:pPrChange>
            </w:pPr>
            <w:r w:rsidRPr="00651258">
              <w:rPr>
                <w:rFonts w:ascii="Calibri" w:eastAsia="Times New Roman" w:hAnsi="Calibri" w:cs="Calibri"/>
                <w:color w:val="000000"/>
                <w:kern w:val="0"/>
                <w:sz w:val="20"/>
                <w:szCs w:val="20"/>
                <w14:ligatures w14:val="none"/>
              </w:rPr>
              <w:t>0.00157</w:t>
            </w:r>
          </w:p>
        </w:tc>
      </w:tr>
    </w:tbl>
    <w:p w14:paraId="112B8956" w14:textId="77777777" w:rsidR="00570A5F" w:rsidRPr="004D7ABD" w:rsidRDefault="00570A5F" w:rsidP="00D0343A">
      <w:pPr>
        <w:spacing w:after="160" w:line="276" w:lineRule="auto"/>
        <w:jc w:val="both"/>
        <w:pPrChange w:id="381" w:author="Yoel Shkolnisky" w:date="2025-01-09T12:23:00Z" w16du:dateUtc="2025-01-09T10:23:00Z">
          <w:pPr>
            <w:spacing w:after="160" w:line="276" w:lineRule="auto"/>
          </w:pPr>
        </w:pPrChange>
      </w:pPr>
    </w:p>
    <w:p w14:paraId="79CDADE2" w14:textId="5ED3239D" w:rsidR="00826BA9" w:rsidRDefault="00826BA9" w:rsidP="00FB7B47">
      <w:pPr>
        <w:spacing w:after="160" w:line="276" w:lineRule="auto"/>
        <w:jc w:val="both"/>
        <w:pPrChange w:id="382" w:author="Yoel Shkolnisky" w:date="2025-01-09T12:42:00Z" w16du:dateUtc="2025-01-09T10:42:00Z">
          <w:pPr>
            <w:spacing w:after="160" w:line="276" w:lineRule="auto"/>
          </w:pPr>
        </w:pPrChange>
      </w:pPr>
      <w:r w:rsidRPr="00D202B1">
        <w:rPr>
          <w:b/>
          <w:bCs/>
        </w:rPr>
        <w:t>Interpretation:</w:t>
      </w:r>
      <w:r w:rsidRPr="00826BA9">
        <w:t xml:space="preserve"> The results indicate that the essential functionality of the EMalign algorithm remains consistent and reliable when integrated within the ChimeraX platform, as evidenced by the minimal absolute differences in correlation values between the original terminal execution and the ChimeraX-integrated version</w:t>
      </w:r>
      <w:r w:rsidR="008265E9">
        <w:t xml:space="preserve">. </w:t>
      </w:r>
    </w:p>
    <w:p w14:paraId="1AFE7402" w14:textId="09BA88CF" w:rsidR="00826BA9" w:rsidRDefault="00952012" w:rsidP="00D0343A">
      <w:pPr>
        <w:spacing w:after="160" w:line="276" w:lineRule="auto"/>
        <w:jc w:val="both"/>
        <w:pPrChange w:id="383" w:author="Yoel Shkolnisky" w:date="2025-01-09T12:23:00Z" w16du:dateUtc="2025-01-09T10:23:00Z">
          <w:pPr>
            <w:spacing w:after="160" w:line="276" w:lineRule="auto"/>
          </w:pPr>
        </w:pPrChange>
      </w:pPr>
      <w:r w:rsidRPr="00D202B1">
        <w:rPr>
          <w:b/>
          <w:bCs/>
        </w:rPr>
        <w:t>Complete</w:t>
      </w:r>
      <w:r w:rsidR="00826BA9" w:rsidRPr="00D202B1">
        <w:rPr>
          <w:b/>
          <w:bCs/>
        </w:rPr>
        <w:t xml:space="preserve"> </w:t>
      </w:r>
      <w:ins w:id="384" w:author="Yoel Shkolnisky" w:date="2025-01-09T12:42:00Z" w16du:dateUtc="2025-01-09T10:42:00Z">
        <w:r w:rsidR="00FB7B47">
          <w:rPr>
            <w:b/>
            <w:bCs/>
          </w:rPr>
          <w:t>r</w:t>
        </w:r>
      </w:ins>
      <w:del w:id="385" w:author="Yoel Shkolnisky" w:date="2025-01-09T12:42:00Z" w16du:dateUtc="2025-01-09T10:42:00Z">
        <w:r w:rsidR="00826BA9" w:rsidRPr="00D202B1" w:rsidDel="00FB7B47">
          <w:rPr>
            <w:b/>
            <w:bCs/>
          </w:rPr>
          <w:delText>R</w:delText>
        </w:r>
      </w:del>
      <w:r w:rsidR="00826BA9" w:rsidRPr="00D202B1">
        <w:rPr>
          <w:b/>
          <w:bCs/>
        </w:rPr>
        <w:t>esults:</w:t>
      </w:r>
      <w:r w:rsidR="00826BA9" w:rsidRPr="00826BA9">
        <w:t xml:space="preserve"> The detailed results for each map, including individual test values, are provided in the appendix at the end of this document.</w:t>
      </w:r>
    </w:p>
    <w:p w14:paraId="6CE29174" w14:textId="77777777" w:rsidR="00A33434" w:rsidRDefault="00A33434" w:rsidP="00E8633C">
      <w:pPr>
        <w:spacing w:after="160" w:line="276" w:lineRule="auto"/>
      </w:pPr>
    </w:p>
    <w:p w14:paraId="75E841F3" w14:textId="6A36FE30" w:rsidR="00A33434" w:rsidRDefault="00A33434" w:rsidP="00E8633C">
      <w:pPr>
        <w:spacing w:after="160" w:line="276" w:lineRule="auto"/>
      </w:pPr>
      <w:r>
        <w:br w:type="page"/>
      </w:r>
    </w:p>
    <w:p w14:paraId="5AC25B77" w14:textId="660BFB9A" w:rsidR="00A33434" w:rsidRPr="009A616D" w:rsidRDefault="00A33434" w:rsidP="00E8633C">
      <w:pPr>
        <w:spacing w:after="160" w:line="276" w:lineRule="auto"/>
      </w:pPr>
      <w:r w:rsidRPr="009A616D">
        <w:lastRenderedPageBreak/>
        <w:t xml:space="preserve">5.2. </w:t>
      </w:r>
      <w:r w:rsidRPr="009A616D">
        <w:rPr>
          <w:u w:val="single"/>
        </w:rPr>
        <w:t xml:space="preserve">Performance </w:t>
      </w:r>
      <w:del w:id="386" w:author="Yoel Shkolnisky" w:date="2025-01-09T12:42:00Z" w16du:dateUtc="2025-01-09T10:42:00Z">
        <w:r w:rsidRPr="009A616D" w:rsidDel="00FB7B47">
          <w:rPr>
            <w:u w:val="single"/>
          </w:rPr>
          <w:delText>Improvements</w:delText>
        </w:r>
        <w:r w:rsidRPr="009A616D" w:rsidDel="00FB7B47">
          <w:delText xml:space="preserve"> </w:delText>
        </w:r>
      </w:del>
      <w:ins w:id="387" w:author="Yoel Shkolnisky" w:date="2025-01-09T12:42:00Z" w16du:dateUtc="2025-01-09T10:42:00Z">
        <w:r w:rsidR="00FB7B47">
          <w:rPr>
            <w:u w:val="single"/>
          </w:rPr>
          <w:t>i</w:t>
        </w:r>
        <w:r w:rsidR="00FB7B47" w:rsidRPr="009A616D">
          <w:rPr>
            <w:u w:val="single"/>
          </w:rPr>
          <w:t>mprovements</w:t>
        </w:r>
        <w:r w:rsidR="00FB7B47" w:rsidRPr="009A616D">
          <w:t xml:space="preserve"> </w:t>
        </w:r>
      </w:ins>
      <w:r w:rsidRPr="009A616D">
        <w:t xml:space="preserve">(Test </w:t>
      </w:r>
      <w:del w:id="388" w:author="Yoel Shkolnisky" w:date="2025-01-09T12:42:00Z" w16du:dateUtc="2025-01-09T10:42:00Z">
        <w:r w:rsidRPr="009A616D" w:rsidDel="00FB7B47">
          <w:delText xml:space="preserve">Case </w:delText>
        </w:r>
      </w:del>
      <w:ins w:id="389" w:author="Yoel Shkolnisky" w:date="2025-01-09T12:42:00Z" w16du:dateUtc="2025-01-09T10:42:00Z">
        <w:r w:rsidR="00FB7B47">
          <w:t>c</w:t>
        </w:r>
        <w:r w:rsidR="00FB7B47" w:rsidRPr="009A616D">
          <w:t xml:space="preserve">ase </w:t>
        </w:r>
      </w:ins>
      <w:r w:rsidRPr="009A616D">
        <w:t>B):</w:t>
      </w:r>
    </w:p>
    <w:p w14:paraId="6FBA79EE" w14:textId="7631E021" w:rsidR="003A172F" w:rsidRPr="009A616D" w:rsidRDefault="00D202B1" w:rsidP="003B7815">
      <w:pPr>
        <w:spacing w:after="160" w:line="276" w:lineRule="auto"/>
        <w:jc w:val="both"/>
        <w:pPrChange w:id="390" w:author="Yoel Shkolnisky" w:date="2025-01-09T12:43:00Z" w16du:dateUtc="2025-01-09T10:43:00Z">
          <w:pPr>
            <w:spacing w:after="160" w:line="276" w:lineRule="auto"/>
          </w:pPr>
        </w:pPrChange>
      </w:pPr>
      <w:r w:rsidRPr="009A616D">
        <w:rPr>
          <w:b/>
          <w:bCs/>
        </w:rPr>
        <w:t>Objective:</w:t>
      </w:r>
      <w:r w:rsidRPr="009A616D">
        <w:t xml:space="preserve"> The objective of this test case was to compare the performances of the </w:t>
      </w:r>
      <w:r w:rsidR="00743D1C" w:rsidRPr="009A616D">
        <w:t xml:space="preserve">difference </w:t>
      </w:r>
      <w:r w:rsidRPr="009A616D">
        <w:t>modifications made to the EMalign module to establish that these changes contributed to the overall quality and improved robustness of the algorithm.</w:t>
      </w:r>
      <w:r w:rsidR="003A172F" w:rsidRPr="009A616D">
        <w:t xml:space="preserve"> </w:t>
      </w:r>
      <w:r w:rsidR="00F977C1">
        <w:t>For a detailed description of these modifications see</w:t>
      </w:r>
      <w:r w:rsidR="003A172F" w:rsidRPr="009A616D">
        <w:t xml:space="preserve"> section 3.3.2.</w:t>
      </w:r>
    </w:p>
    <w:p w14:paraId="394537FA" w14:textId="39FEC166" w:rsidR="00D202B1" w:rsidRPr="009A616D" w:rsidRDefault="00D202B1" w:rsidP="003B7815">
      <w:pPr>
        <w:spacing w:after="160" w:line="276" w:lineRule="auto"/>
        <w:jc w:val="both"/>
        <w:pPrChange w:id="391" w:author="Yoel Shkolnisky" w:date="2025-01-09T12:43:00Z" w16du:dateUtc="2025-01-09T10:43:00Z">
          <w:pPr>
            <w:spacing w:after="160" w:line="276" w:lineRule="auto"/>
          </w:pPr>
        </w:pPrChange>
      </w:pPr>
      <w:r w:rsidRPr="009A616D">
        <w:rPr>
          <w:b/>
          <w:bCs/>
        </w:rPr>
        <w:t>Description of</w:t>
      </w:r>
      <w:r w:rsidR="0066654C" w:rsidRPr="009A616D">
        <w:rPr>
          <w:b/>
          <w:bCs/>
        </w:rPr>
        <w:t xml:space="preserve"> the</w:t>
      </w:r>
      <w:r w:rsidRPr="009A616D">
        <w:rPr>
          <w:b/>
          <w:bCs/>
        </w:rPr>
        <w:t xml:space="preserve"> EMalign </w:t>
      </w:r>
      <w:ins w:id="392" w:author="Yoel Shkolnisky" w:date="2025-01-09T12:43:00Z" w16du:dateUtc="2025-01-09T10:43:00Z">
        <w:r w:rsidR="003B7815">
          <w:rPr>
            <w:b/>
            <w:bCs/>
          </w:rPr>
          <w:t>v</w:t>
        </w:r>
      </w:ins>
      <w:del w:id="393" w:author="Yoel Shkolnisky" w:date="2025-01-09T12:43:00Z" w16du:dateUtc="2025-01-09T10:43:00Z">
        <w:r w:rsidRPr="009A616D" w:rsidDel="003B7815">
          <w:rPr>
            <w:b/>
            <w:bCs/>
          </w:rPr>
          <w:delText>V</w:delText>
        </w:r>
      </w:del>
      <w:r w:rsidRPr="009A616D">
        <w:rPr>
          <w:b/>
          <w:bCs/>
        </w:rPr>
        <w:t>ersions</w:t>
      </w:r>
      <w:r w:rsidR="0066654C" w:rsidRPr="009A616D">
        <w:rPr>
          <w:b/>
          <w:bCs/>
        </w:rPr>
        <w:t xml:space="preserve"> </w:t>
      </w:r>
      <w:ins w:id="394" w:author="Yoel Shkolnisky" w:date="2025-01-09T12:43:00Z" w16du:dateUtc="2025-01-09T10:43:00Z">
        <w:r w:rsidR="003B7815">
          <w:rPr>
            <w:b/>
            <w:bCs/>
          </w:rPr>
          <w:t>t</w:t>
        </w:r>
      </w:ins>
      <w:del w:id="395" w:author="Yoel Shkolnisky" w:date="2025-01-09T12:43:00Z" w16du:dateUtc="2025-01-09T10:43:00Z">
        <w:r w:rsidR="0066654C" w:rsidRPr="009A616D" w:rsidDel="003B7815">
          <w:rPr>
            <w:b/>
            <w:bCs/>
          </w:rPr>
          <w:delText>T</w:delText>
        </w:r>
      </w:del>
      <w:r w:rsidR="0066654C" w:rsidRPr="009A616D">
        <w:rPr>
          <w:b/>
          <w:bCs/>
        </w:rPr>
        <w:t>ested</w:t>
      </w:r>
      <w:r w:rsidRPr="009A616D">
        <w:rPr>
          <w:b/>
          <w:bCs/>
        </w:rPr>
        <w:t>:</w:t>
      </w:r>
    </w:p>
    <w:p w14:paraId="2F813B1A" w14:textId="041470B5" w:rsidR="00D202B1" w:rsidRPr="009A616D" w:rsidRDefault="00D202B1" w:rsidP="003B7815">
      <w:pPr>
        <w:numPr>
          <w:ilvl w:val="0"/>
          <w:numId w:val="59"/>
        </w:numPr>
        <w:spacing w:after="160" w:line="276" w:lineRule="auto"/>
        <w:jc w:val="both"/>
        <w:pPrChange w:id="396" w:author="Yoel Shkolnisky" w:date="2025-01-09T12:43:00Z" w16du:dateUtc="2025-01-09T10:43:00Z">
          <w:pPr>
            <w:numPr>
              <w:numId w:val="59"/>
            </w:numPr>
            <w:tabs>
              <w:tab w:val="num" w:pos="720"/>
            </w:tabs>
            <w:spacing w:after="160" w:line="276" w:lineRule="auto"/>
            <w:ind w:left="720" w:hanging="360"/>
          </w:pPr>
        </w:pPrChange>
      </w:pPr>
      <w:r w:rsidRPr="009A616D">
        <w:rPr>
          <w:b/>
          <w:bCs/>
        </w:rPr>
        <w:t>Original:</w:t>
      </w:r>
      <w:r w:rsidRPr="009A616D">
        <w:t xml:space="preserve"> The initial version of EMalign</w:t>
      </w:r>
      <w:r w:rsidR="00FF3791" w:rsidRPr="009A616D">
        <w:t>,</w:t>
      </w:r>
      <w:r w:rsidRPr="009A616D">
        <w:t xml:space="preserve"> which contains only the necessary modifications to function</w:t>
      </w:r>
      <w:r w:rsidR="003A172F" w:rsidRPr="009A616D">
        <w:t xml:space="preserve">, </w:t>
      </w:r>
      <w:r w:rsidRPr="009A616D">
        <w:t xml:space="preserve">as described in subsection </w:t>
      </w:r>
      <w:commentRangeStart w:id="397"/>
      <w:r w:rsidRPr="009A616D">
        <w:t>A</w:t>
      </w:r>
      <w:commentRangeEnd w:id="397"/>
      <w:r w:rsidR="00F8240D">
        <w:rPr>
          <w:rStyle w:val="CommentReference"/>
        </w:rPr>
        <w:commentReference w:id="397"/>
      </w:r>
      <w:r w:rsidRPr="009A616D">
        <w:t>.</w:t>
      </w:r>
    </w:p>
    <w:p w14:paraId="0BC520A7" w14:textId="376FADEF" w:rsidR="00D202B1" w:rsidRPr="009A616D" w:rsidRDefault="00D202B1" w:rsidP="003B7815">
      <w:pPr>
        <w:numPr>
          <w:ilvl w:val="0"/>
          <w:numId w:val="59"/>
        </w:numPr>
        <w:spacing w:after="160" w:line="276" w:lineRule="auto"/>
        <w:jc w:val="both"/>
        <w:pPrChange w:id="398" w:author="Yoel Shkolnisky" w:date="2025-01-09T12:43:00Z" w16du:dateUtc="2025-01-09T10:43:00Z">
          <w:pPr>
            <w:numPr>
              <w:numId w:val="59"/>
            </w:numPr>
            <w:tabs>
              <w:tab w:val="num" w:pos="720"/>
            </w:tabs>
            <w:spacing w:after="160" w:line="276" w:lineRule="auto"/>
            <w:ind w:left="720" w:hanging="360"/>
          </w:pPr>
        </w:pPrChange>
      </w:pPr>
      <w:r w:rsidRPr="009A616D">
        <w:rPr>
          <w:b/>
          <w:bCs/>
        </w:rPr>
        <w:t>B1:</w:t>
      </w:r>
      <w:r w:rsidRPr="009A616D">
        <w:t xml:space="preserve"> </w:t>
      </w:r>
      <w:r w:rsidR="003A172F" w:rsidRPr="009A616D">
        <w:t xml:space="preserve">This version also tests the </w:t>
      </w:r>
      <w:r w:rsidR="00743D1C" w:rsidRPr="009A616D">
        <w:t xml:space="preserve">switching </w:t>
      </w:r>
      <w:commentRangeStart w:id="399"/>
      <w:r w:rsidR="00743D1C" w:rsidRPr="009A616D">
        <w:t>the division</w:t>
      </w:r>
      <w:commentRangeEnd w:id="399"/>
      <w:r w:rsidR="00F8240D">
        <w:rPr>
          <w:rStyle w:val="CommentReference"/>
        </w:rPr>
        <w:commentReference w:id="399"/>
      </w:r>
      <w:r w:rsidR="003A172F" w:rsidRPr="009A616D">
        <w:t xml:space="preserve"> of the rotation matrices when creating projections, as described </w:t>
      </w:r>
      <w:r w:rsidRPr="009A616D">
        <w:t>in subsection B.1.</w:t>
      </w:r>
    </w:p>
    <w:p w14:paraId="24824FBB" w14:textId="561C7102" w:rsidR="00D202B1" w:rsidRPr="009A616D" w:rsidRDefault="00D202B1" w:rsidP="003B7815">
      <w:pPr>
        <w:numPr>
          <w:ilvl w:val="0"/>
          <w:numId w:val="59"/>
        </w:numPr>
        <w:spacing w:after="160" w:line="276" w:lineRule="auto"/>
        <w:jc w:val="both"/>
        <w:pPrChange w:id="400" w:author="Yoel Shkolnisky" w:date="2025-01-09T12:43:00Z" w16du:dateUtc="2025-01-09T10:43:00Z">
          <w:pPr>
            <w:numPr>
              <w:numId w:val="59"/>
            </w:numPr>
            <w:tabs>
              <w:tab w:val="num" w:pos="720"/>
            </w:tabs>
            <w:spacing w:after="160" w:line="276" w:lineRule="auto"/>
            <w:ind w:left="720" w:hanging="360"/>
          </w:pPr>
        </w:pPrChange>
      </w:pPr>
      <w:r w:rsidRPr="009A616D">
        <w:rPr>
          <w:b/>
          <w:bCs/>
        </w:rPr>
        <w:t>B2:</w:t>
      </w:r>
      <w:r w:rsidRPr="009A616D">
        <w:t xml:space="preserve"> </w:t>
      </w:r>
      <w:r w:rsidR="00C85621" w:rsidRPr="009A616D">
        <w:t xml:space="preserve">This version </w:t>
      </w:r>
      <w:r w:rsidR="00743D1C" w:rsidRPr="009A616D">
        <w:t>tests</w:t>
      </w:r>
      <w:r w:rsidR="00C85621" w:rsidRPr="009A616D">
        <w:t xml:space="preserve"> </w:t>
      </w:r>
      <w:r w:rsidR="003133D0" w:rsidRPr="009A616D">
        <w:t>the re</w:t>
      </w:r>
      <w:r w:rsidR="00C85621" w:rsidRPr="009A616D">
        <w:t>-run of t</w:t>
      </w:r>
      <w:r w:rsidR="00743D1C" w:rsidRPr="009A616D">
        <w:t>he original</w:t>
      </w:r>
      <w:r w:rsidR="003133D0" w:rsidRPr="009A616D">
        <w:t xml:space="preserve"> version</w:t>
      </w:r>
      <w:r w:rsidR="00743D1C" w:rsidRPr="009A616D">
        <w:t xml:space="preserve"> with a new random selection of rotation matrices</w:t>
      </w:r>
      <w:r w:rsidR="00C85621" w:rsidRPr="009A616D">
        <w:t>. The re-run is limited to a single repetition, as described in subsection B.2.</w:t>
      </w:r>
    </w:p>
    <w:p w14:paraId="36398117" w14:textId="06F3CB4D" w:rsidR="00D202B1" w:rsidRPr="009A616D" w:rsidRDefault="00D202B1" w:rsidP="003B7815">
      <w:pPr>
        <w:numPr>
          <w:ilvl w:val="0"/>
          <w:numId w:val="59"/>
        </w:numPr>
        <w:spacing w:after="160" w:line="276" w:lineRule="auto"/>
        <w:jc w:val="both"/>
        <w:pPrChange w:id="401" w:author="Yoel Shkolnisky" w:date="2025-01-09T12:43:00Z" w16du:dateUtc="2025-01-09T10:43:00Z">
          <w:pPr>
            <w:numPr>
              <w:numId w:val="59"/>
            </w:numPr>
            <w:tabs>
              <w:tab w:val="num" w:pos="720"/>
            </w:tabs>
            <w:spacing w:after="160" w:line="276" w:lineRule="auto"/>
            <w:ind w:left="720" w:hanging="360"/>
          </w:pPr>
        </w:pPrChange>
      </w:pPr>
      <w:r w:rsidRPr="009A616D">
        <w:rPr>
          <w:b/>
          <w:bCs/>
        </w:rPr>
        <w:t>B</w:t>
      </w:r>
      <w:r w:rsidR="00C90173">
        <w:rPr>
          <w:b/>
          <w:bCs/>
        </w:rPr>
        <w:t xml:space="preserve"> (B1 + B2)</w:t>
      </w:r>
      <w:r w:rsidRPr="009A616D">
        <w:rPr>
          <w:b/>
          <w:bCs/>
        </w:rPr>
        <w:t>:</w:t>
      </w:r>
      <w:r w:rsidRPr="009A616D">
        <w:t xml:space="preserve"> </w:t>
      </w:r>
      <w:r w:rsidR="00C85621" w:rsidRPr="009A616D">
        <w:t>This version is</w:t>
      </w:r>
      <w:r w:rsidR="003133D0" w:rsidRPr="009A616D">
        <w:t xml:space="preserve"> the combination of versions B1 and B2</w:t>
      </w:r>
      <w:r w:rsidR="00C85621" w:rsidRPr="009A616D">
        <w:t>.</w:t>
      </w:r>
      <w:r w:rsidR="003133D0" w:rsidRPr="009A616D">
        <w:t xml:space="preserve"> </w:t>
      </w:r>
      <w:r w:rsidR="00C90173" w:rsidRPr="00C90173">
        <w:t>This means that we run B1 with the initial random selection, then run B1 again with a new random selection of rotation matrices.</w:t>
      </w:r>
    </w:p>
    <w:p w14:paraId="693D40A4" w14:textId="77777777" w:rsidR="00482E2C" w:rsidRDefault="0094727D" w:rsidP="00C75944">
      <w:pPr>
        <w:spacing w:after="160" w:line="276" w:lineRule="auto"/>
      </w:pPr>
      <w:r w:rsidRPr="0094727D">
        <w:rPr>
          <w:b/>
          <w:bCs/>
        </w:rPr>
        <w:t>Results</w:t>
      </w:r>
      <w:r w:rsidR="00655610">
        <w:rPr>
          <w:rStyle w:val="FootnoteReference"/>
          <w:b/>
          <w:bCs/>
        </w:rPr>
        <w:footnoteReference w:id="2"/>
      </w:r>
      <w:r w:rsidRPr="0094727D">
        <w:rPr>
          <w:b/>
          <w:bCs/>
        </w:rPr>
        <w:t>:</w:t>
      </w:r>
      <w:r>
        <w:t xml:space="preserve"> </w:t>
      </w:r>
    </w:p>
    <w:p w14:paraId="21355A24" w14:textId="7916580F" w:rsidR="00D202B1" w:rsidRPr="00CC2301" w:rsidRDefault="00F977C1" w:rsidP="00F8240D">
      <w:pPr>
        <w:spacing w:after="160" w:line="276" w:lineRule="auto"/>
        <w:jc w:val="both"/>
        <w:pPrChange w:id="402" w:author="Yoel Shkolnisky" w:date="2025-01-09T12:46:00Z" w16du:dateUtc="2025-01-09T10:46:00Z">
          <w:pPr>
            <w:spacing w:after="160" w:line="276" w:lineRule="auto"/>
          </w:pPr>
        </w:pPrChange>
      </w:pPr>
      <w:r>
        <w:t xml:space="preserve">The table </w:t>
      </w:r>
      <w:r w:rsidR="00C75944">
        <w:t xml:space="preserve">below </w:t>
      </w:r>
      <w:r w:rsidR="00C90173" w:rsidRPr="00C90173">
        <w:t xml:space="preserve">includes the average correlation values for the original version and the three modified versions (B1, B2, B). </w:t>
      </w:r>
      <w:r w:rsidR="0094727D">
        <w:t>It</w:t>
      </w:r>
      <w:r w:rsidR="0094727D" w:rsidRPr="00141E5C">
        <w:t xml:space="preserve"> provides an overview of the performance improvements across different versions of the EMalign algorithm.</w:t>
      </w:r>
    </w:p>
    <w:tbl>
      <w:tblPr>
        <w:tblW w:w="8273"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63"/>
        <w:gridCol w:w="1163"/>
        <w:gridCol w:w="1163"/>
        <w:gridCol w:w="1163"/>
        <w:gridCol w:w="1163"/>
        <w:gridCol w:w="1295"/>
        <w:gridCol w:w="1163"/>
      </w:tblGrid>
      <w:tr w:rsidR="00CC2301" w:rsidRPr="00CC2301" w14:paraId="1712F765" w14:textId="77777777" w:rsidTr="00103891">
        <w:trPr>
          <w:trHeight w:val="563"/>
        </w:trPr>
        <w:tc>
          <w:tcPr>
            <w:tcW w:w="1163" w:type="dxa"/>
            <w:shd w:val="clear" w:color="auto" w:fill="auto"/>
            <w:vAlign w:val="center"/>
            <w:hideMark/>
          </w:tcPr>
          <w:p w14:paraId="658A8F53" w14:textId="77777777" w:rsidR="00103891" w:rsidRPr="00CC2301" w:rsidRDefault="00103891" w:rsidP="00F8240D">
            <w:pPr>
              <w:spacing w:line="276" w:lineRule="auto"/>
              <w:jc w:val="both"/>
              <w:rPr>
                <w:rFonts w:ascii="Calibri" w:eastAsia="Times New Roman" w:hAnsi="Calibri" w:cs="Calibri"/>
                <w:b/>
                <w:bCs/>
                <w:kern w:val="0"/>
                <w:sz w:val="20"/>
                <w:szCs w:val="20"/>
                <w14:ligatures w14:val="none"/>
              </w:rPr>
              <w:pPrChange w:id="403" w:author="Yoel Shkolnisky" w:date="2025-01-09T12:46:00Z" w16du:dateUtc="2025-01-09T10:46:00Z">
                <w:pPr>
                  <w:spacing w:line="276" w:lineRule="auto"/>
                  <w:jc w:val="center"/>
                </w:pPr>
              </w:pPrChange>
            </w:pPr>
            <w:r w:rsidRPr="00CC2301">
              <w:rPr>
                <w:rFonts w:ascii="Calibri" w:eastAsia="Times New Roman" w:hAnsi="Calibri" w:cs="Calibri"/>
                <w:b/>
                <w:bCs/>
                <w:kern w:val="0"/>
                <w:sz w:val="20"/>
                <w:szCs w:val="20"/>
                <w14:ligatures w14:val="none"/>
              </w:rPr>
              <w:t>EMD id</w:t>
            </w:r>
          </w:p>
        </w:tc>
        <w:tc>
          <w:tcPr>
            <w:tcW w:w="1163" w:type="dxa"/>
            <w:shd w:val="clear" w:color="auto" w:fill="auto"/>
            <w:vAlign w:val="center"/>
            <w:hideMark/>
          </w:tcPr>
          <w:p w14:paraId="0FA960F6" w14:textId="77777777" w:rsidR="00103891" w:rsidRPr="00CC2301" w:rsidRDefault="00103891" w:rsidP="00F8240D">
            <w:pPr>
              <w:spacing w:line="276" w:lineRule="auto"/>
              <w:jc w:val="both"/>
              <w:rPr>
                <w:rFonts w:ascii="Calibri" w:eastAsia="Times New Roman" w:hAnsi="Calibri" w:cs="Calibri"/>
                <w:b/>
                <w:bCs/>
                <w:kern w:val="0"/>
                <w:sz w:val="20"/>
                <w:szCs w:val="20"/>
                <w14:ligatures w14:val="none"/>
              </w:rPr>
              <w:pPrChange w:id="404" w:author="Yoel Shkolnisky" w:date="2025-01-09T12:46:00Z" w16du:dateUtc="2025-01-09T10:46:00Z">
                <w:pPr>
                  <w:spacing w:line="276" w:lineRule="auto"/>
                  <w:jc w:val="center"/>
                </w:pPr>
              </w:pPrChange>
            </w:pPr>
            <w:r w:rsidRPr="00CC2301">
              <w:rPr>
                <w:rFonts w:ascii="Calibri" w:eastAsia="Times New Roman" w:hAnsi="Calibri" w:cs="Calibri"/>
                <w:b/>
                <w:bCs/>
                <w:kern w:val="0"/>
                <w:sz w:val="20"/>
                <w:szCs w:val="20"/>
                <w14:ligatures w14:val="none"/>
              </w:rPr>
              <w:t>size</w:t>
            </w:r>
          </w:p>
        </w:tc>
        <w:tc>
          <w:tcPr>
            <w:tcW w:w="1163" w:type="dxa"/>
            <w:shd w:val="clear" w:color="auto" w:fill="auto"/>
            <w:vAlign w:val="center"/>
            <w:hideMark/>
          </w:tcPr>
          <w:p w14:paraId="6FF96FDE" w14:textId="77777777" w:rsidR="00103891" w:rsidRPr="00CC2301" w:rsidRDefault="00103891" w:rsidP="00F8240D">
            <w:pPr>
              <w:spacing w:line="276" w:lineRule="auto"/>
              <w:jc w:val="both"/>
              <w:rPr>
                <w:rFonts w:ascii="Calibri" w:eastAsia="Times New Roman" w:hAnsi="Calibri" w:cs="Calibri"/>
                <w:b/>
                <w:bCs/>
                <w:kern w:val="0"/>
                <w:sz w:val="20"/>
                <w:szCs w:val="20"/>
                <w14:ligatures w14:val="none"/>
              </w:rPr>
              <w:pPrChange w:id="405" w:author="Yoel Shkolnisky" w:date="2025-01-09T12:46:00Z" w16du:dateUtc="2025-01-09T10:46:00Z">
                <w:pPr>
                  <w:spacing w:line="276" w:lineRule="auto"/>
                  <w:jc w:val="center"/>
                </w:pPr>
              </w:pPrChange>
            </w:pPr>
            <w:r w:rsidRPr="00CC2301">
              <w:rPr>
                <w:rFonts w:ascii="Calibri" w:eastAsia="Times New Roman" w:hAnsi="Calibri" w:cs="Calibri"/>
                <w:b/>
                <w:bCs/>
                <w:kern w:val="0"/>
                <w:sz w:val="20"/>
                <w:szCs w:val="20"/>
                <w14:ligatures w14:val="none"/>
              </w:rPr>
              <w:t>pre-EMalign</w:t>
            </w:r>
          </w:p>
        </w:tc>
        <w:tc>
          <w:tcPr>
            <w:tcW w:w="1163" w:type="dxa"/>
            <w:shd w:val="clear" w:color="auto" w:fill="auto"/>
            <w:vAlign w:val="center"/>
            <w:hideMark/>
          </w:tcPr>
          <w:p w14:paraId="4F4581D2" w14:textId="77777777" w:rsidR="00103891" w:rsidRPr="00CC2301" w:rsidRDefault="00103891" w:rsidP="00F8240D">
            <w:pPr>
              <w:spacing w:line="276" w:lineRule="auto"/>
              <w:jc w:val="both"/>
              <w:rPr>
                <w:rFonts w:ascii="Calibri" w:eastAsia="Times New Roman" w:hAnsi="Calibri" w:cs="Calibri"/>
                <w:b/>
                <w:bCs/>
                <w:kern w:val="0"/>
                <w:sz w:val="20"/>
                <w:szCs w:val="20"/>
                <w14:ligatures w14:val="none"/>
              </w:rPr>
              <w:pPrChange w:id="406" w:author="Yoel Shkolnisky" w:date="2025-01-09T12:46:00Z" w16du:dateUtc="2025-01-09T10:46:00Z">
                <w:pPr>
                  <w:spacing w:line="276" w:lineRule="auto"/>
                  <w:jc w:val="center"/>
                </w:pPr>
              </w:pPrChange>
            </w:pPr>
            <w:r w:rsidRPr="00CC2301">
              <w:rPr>
                <w:rFonts w:ascii="Calibri" w:eastAsia="Times New Roman" w:hAnsi="Calibri" w:cs="Calibri"/>
                <w:b/>
                <w:bCs/>
                <w:kern w:val="0"/>
                <w:sz w:val="20"/>
                <w:szCs w:val="20"/>
                <w14:ligatures w14:val="none"/>
              </w:rPr>
              <w:t xml:space="preserve">original </w:t>
            </w:r>
          </w:p>
        </w:tc>
        <w:tc>
          <w:tcPr>
            <w:tcW w:w="1163" w:type="dxa"/>
            <w:shd w:val="clear" w:color="auto" w:fill="auto"/>
            <w:vAlign w:val="center"/>
            <w:hideMark/>
          </w:tcPr>
          <w:p w14:paraId="38923DF7" w14:textId="77777777" w:rsidR="00103891" w:rsidRPr="00CC2301" w:rsidRDefault="00103891" w:rsidP="00F8240D">
            <w:pPr>
              <w:spacing w:line="276" w:lineRule="auto"/>
              <w:jc w:val="both"/>
              <w:rPr>
                <w:rFonts w:ascii="Calibri" w:eastAsia="Times New Roman" w:hAnsi="Calibri" w:cs="Calibri"/>
                <w:b/>
                <w:bCs/>
                <w:kern w:val="0"/>
                <w:sz w:val="20"/>
                <w:szCs w:val="20"/>
                <w14:ligatures w14:val="none"/>
              </w:rPr>
              <w:pPrChange w:id="407" w:author="Yoel Shkolnisky" w:date="2025-01-09T12:46:00Z" w16du:dateUtc="2025-01-09T10:46:00Z">
                <w:pPr>
                  <w:spacing w:line="276" w:lineRule="auto"/>
                  <w:jc w:val="center"/>
                </w:pPr>
              </w:pPrChange>
            </w:pPr>
            <w:r w:rsidRPr="00CC2301">
              <w:rPr>
                <w:rFonts w:ascii="Calibri" w:eastAsia="Times New Roman" w:hAnsi="Calibri" w:cs="Calibri"/>
                <w:b/>
                <w:bCs/>
                <w:kern w:val="0"/>
                <w:sz w:val="20"/>
                <w:szCs w:val="20"/>
                <w14:ligatures w14:val="none"/>
              </w:rPr>
              <w:t>B1</w:t>
            </w:r>
          </w:p>
        </w:tc>
        <w:tc>
          <w:tcPr>
            <w:tcW w:w="1295" w:type="dxa"/>
            <w:shd w:val="clear" w:color="auto" w:fill="auto"/>
            <w:vAlign w:val="center"/>
            <w:hideMark/>
          </w:tcPr>
          <w:p w14:paraId="5D5FFD0D" w14:textId="77777777" w:rsidR="00103891" w:rsidRPr="00CC2301" w:rsidRDefault="00103891" w:rsidP="00F8240D">
            <w:pPr>
              <w:spacing w:line="276" w:lineRule="auto"/>
              <w:jc w:val="both"/>
              <w:rPr>
                <w:rFonts w:ascii="Calibri" w:eastAsia="Times New Roman" w:hAnsi="Calibri" w:cs="Calibri"/>
                <w:b/>
                <w:bCs/>
                <w:kern w:val="0"/>
                <w:sz w:val="20"/>
                <w:szCs w:val="20"/>
                <w14:ligatures w14:val="none"/>
              </w:rPr>
              <w:pPrChange w:id="408" w:author="Yoel Shkolnisky" w:date="2025-01-09T12:46:00Z" w16du:dateUtc="2025-01-09T10:46:00Z">
                <w:pPr>
                  <w:spacing w:line="276" w:lineRule="auto"/>
                  <w:jc w:val="center"/>
                </w:pPr>
              </w:pPrChange>
            </w:pPr>
            <w:r w:rsidRPr="00CC2301">
              <w:rPr>
                <w:rFonts w:ascii="Calibri" w:eastAsia="Times New Roman" w:hAnsi="Calibri" w:cs="Calibri"/>
                <w:b/>
                <w:bCs/>
                <w:kern w:val="0"/>
                <w:sz w:val="20"/>
                <w:szCs w:val="20"/>
                <w14:ligatures w14:val="none"/>
              </w:rPr>
              <w:t>B2</w:t>
            </w:r>
          </w:p>
        </w:tc>
        <w:tc>
          <w:tcPr>
            <w:tcW w:w="1163" w:type="dxa"/>
            <w:shd w:val="clear" w:color="auto" w:fill="auto"/>
            <w:vAlign w:val="center"/>
            <w:hideMark/>
          </w:tcPr>
          <w:p w14:paraId="467BD123" w14:textId="1CE5C651" w:rsidR="00103891" w:rsidRPr="00CC2301" w:rsidRDefault="00103891" w:rsidP="00F8240D">
            <w:pPr>
              <w:spacing w:line="276" w:lineRule="auto"/>
              <w:jc w:val="both"/>
              <w:rPr>
                <w:rFonts w:ascii="Calibri" w:eastAsia="Times New Roman" w:hAnsi="Calibri" w:cs="Calibri"/>
                <w:b/>
                <w:bCs/>
                <w:kern w:val="0"/>
                <w:sz w:val="20"/>
                <w:szCs w:val="20"/>
                <w14:ligatures w14:val="none"/>
              </w:rPr>
              <w:pPrChange w:id="409" w:author="Yoel Shkolnisky" w:date="2025-01-09T12:46:00Z" w16du:dateUtc="2025-01-09T10:46:00Z">
                <w:pPr>
                  <w:spacing w:line="276" w:lineRule="auto"/>
                  <w:jc w:val="center"/>
                </w:pPr>
              </w:pPrChange>
            </w:pPr>
            <w:r w:rsidRPr="00CC2301">
              <w:rPr>
                <w:rFonts w:ascii="Calibri" w:eastAsia="Times New Roman" w:hAnsi="Calibri" w:cs="Calibri"/>
                <w:b/>
                <w:bCs/>
                <w:kern w:val="0"/>
                <w:sz w:val="20"/>
                <w:szCs w:val="20"/>
                <w14:ligatures w14:val="none"/>
              </w:rPr>
              <w:t>B</w:t>
            </w:r>
            <w:r w:rsidR="00DD3FCA" w:rsidRPr="00CC2301">
              <w:rPr>
                <w:rFonts w:ascii="Calibri" w:eastAsia="Times New Roman" w:hAnsi="Calibri" w:cs="Calibri"/>
                <w:b/>
                <w:bCs/>
                <w:kern w:val="0"/>
                <w:sz w:val="20"/>
                <w:szCs w:val="20"/>
                <w14:ligatures w14:val="none"/>
              </w:rPr>
              <w:t xml:space="preserve"> (B1+B2)</w:t>
            </w:r>
          </w:p>
        </w:tc>
      </w:tr>
      <w:tr w:rsidR="00CC2301" w:rsidRPr="00CC2301" w14:paraId="2ED90ACF" w14:textId="77777777" w:rsidTr="00103891">
        <w:trPr>
          <w:trHeight w:val="281"/>
        </w:trPr>
        <w:tc>
          <w:tcPr>
            <w:tcW w:w="1163" w:type="dxa"/>
            <w:shd w:val="clear" w:color="auto" w:fill="auto"/>
            <w:noWrap/>
            <w:vAlign w:val="center"/>
            <w:hideMark/>
          </w:tcPr>
          <w:p w14:paraId="4DA9A2B3" w14:textId="77777777" w:rsidR="00103891" w:rsidRPr="00CC2301" w:rsidRDefault="00103891" w:rsidP="00F8240D">
            <w:pPr>
              <w:spacing w:line="276" w:lineRule="auto"/>
              <w:jc w:val="both"/>
              <w:rPr>
                <w:rFonts w:ascii="Calibri" w:eastAsia="Times New Roman" w:hAnsi="Calibri" w:cs="Calibri"/>
                <w:kern w:val="0"/>
                <w:sz w:val="20"/>
                <w:szCs w:val="20"/>
                <w14:ligatures w14:val="none"/>
              </w:rPr>
              <w:pPrChange w:id="410" w:author="Yoel Shkolnisky" w:date="2025-01-09T12:46:00Z" w16du:dateUtc="2025-01-09T10:46:00Z">
                <w:pPr>
                  <w:spacing w:line="276" w:lineRule="auto"/>
                  <w:jc w:val="center"/>
                </w:pPr>
              </w:pPrChange>
            </w:pPr>
            <w:r w:rsidRPr="00CC2301">
              <w:rPr>
                <w:rFonts w:ascii="Calibri" w:eastAsia="Times New Roman" w:hAnsi="Calibri" w:cs="Calibri"/>
                <w:kern w:val="0"/>
                <w:sz w:val="20"/>
                <w:szCs w:val="20"/>
                <w14:ligatures w14:val="none"/>
              </w:rPr>
              <w:t>2660</w:t>
            </w:r>
          </w:p>
        </w:tc>
        <w:tc>
          <w:tcPr>
            <w:tcW w:w="1163" w:type="dxa"/>
            <w:shd w:val="clear" w:color="auto" w:fill="auto"/>
            <w:noWrap/>
            <w:vAlign w:val="center"/>
            <w:hideMark/>
          </w:tcPr>
          <w:p w14:paraId="7FD39207" w14:textId="77777777" w:rsidR="00103891" w:rsidRPr="00CC2301" w:rsidRDefault="00103891" w:rsidP="00F8240D">
            <w:pPr>
              <w:spacing w:line="276" w:lineRule="auto"/>
              <w:jc w:val="both"/>
              <w:rPr>
                <w:rFonts w:ascii="Calibri" w:eastAsia="Times New Roman" w:hAnsi="Calibri" w:cs="Calibri"/>
                <w:kern w:val="0"/>
                <w:sz w:val="20"/>
                <w:szCs w:val="20"/>
                <w14:ligatures w14:val="none"/>
              </w:rPr>
              <w:pPrChange w:id="411" w:author="Yoel Shkolnisky" w:date="2025-01-09T12:46:00Z" w16du:dateUtc="2025-01-09T10:46:00Z">
                <w:pPr>
                  <w:spacing w:line="276" w:lineRule="auto"/>
                  <w:jc w:val="center"/>
                </w:pPr>
              </w:pPrChange>
            </w:pPr>
            <w:r w:rsidRPr="00CC2301">
              <w:rPr>
                <w:rFonts w:ascii="Calibri" w:eastAsia="Times New Roman" w:hAnsi="Calibri" w:cs="Calibri"/>
                <w:kern w:val="0"/>
                <w:sz w:val="20"/>
                <w:szCs w:val="20"/>
                <w14:ligatures w14:val="none"/>
              </w:rPr>
              <w:t>360</w:t>
            </w:r>
          </w:p>
        </w:tc>
        <w:tc>
          <w:tcPr>
            <w:tcW w:w="1163" w:type="dxa"/>
            <w:shd w:val="clear" w:color="auto" w:fill="auto"/>
            <w:noWrap/>
            <w:vAlign w:val="center"/>
            <w:hideMark/>
          </w:tcPr>
          <w:p w14:paraId="7296110C" w14:textId="77777777" w:rsidR="00103891" w:rsidRPr="00CC2301" w:rsidRDefault="00103891" w:rsidP="00F8240D">
            <w:pPr>
              <w:spacing w:line="276" w:lineRule="auto"/>
              <w:jc w:val="both"/>
              <w:rPr>
                <w:rFonts w:ascii="Calibri" w:eastAsia="Times New Roman" w:hAnsi="Calibri" w:cs="Calibri"/>
                <w:kern w:val="0"/>
                <w:sz w:val="20"/>
                <w:szCs w:val="20"/>
                <w14:ligatures w14:val="none"/>
              </w:rPr>
              <w:pPrChange w:id="412" w:author="Yoel Shkolnisky" w:date="2025-01-09T12:46:00Z" w16du:dateUtc="2025-01-09T10:46:00Z">
                <w:pPr>
                  <w:spacing w:line="276" w:lineRule="auto"/>
                  <w:jc w:val="center"/>
                </w:pPr>
              </w:pPrChange>
            </w:pPr>
            <w:r w:rsidRPr="00CC2301">
              <w:rPr>
                <w:rFonts w:ascii="Calibri" w:eastAsia="Times New Roman" w:hAnsi="Calibri" w:cs="Calibri"/>
                <w:kern w:val="0"/>
                <w:sz w:val="20"/>
                <w:szCs w:val="20"/>
                <w14:ligatures w14:val="none"/>
              </w:rPr>
              <w:t>0.0341</w:t>
            </w:r>
          </w:p>
        </w:tc>
        <w:tc>
          <w:tcPr>
            <w:tcW w:w="1163" w:type="dxa"/>
            <w:shd w:val="clear" w:color="auto" w:fill="auto"/>
            <w:noWrap/>
            <w:vAlign w:val="center"/>
            <w:hideMark/>
          </w:tcPr>
          <w:p w14:paraId="0218F8F7" w14:textId="77777777" w:rsidR="00103891" w:rsidRPr="00CC2301" w:rsidRDefault="00103891" w:rsidP="00F8240D">
            <w:pPr>
              <w:spacing w:line="276" w:lineRule="auto"/>
              <w:jc w:val="both"/>
              <w:rPr>
                <w:rFonts w:ascii="Calibri" w:eastAsia="Times New Roman" w:hAnsi="Calibri" w:cs="Calibri"/>
                <w:kern w:val="0"/>
                <w:sz w:val="20"/>
                <w:szCs w:val="20"/>
                <w14:ligatures w14:val="none"/>
              </w:rPr>
              <w:pPrChange w:id="413" w:author="Yoel Shkolnisky" w:date="2025-01-09T12:46:00Z" w16du:dateUtc="2025-01-09T10:46:00Z">
                <w:pPr>
                  <w:spacing w:line="276" w:lineRule="auto"/>
                  <w:jc w:val="center"/>
                </w:pPr>
              </w:pPrChange>
            </w:pPr>
            <w:r w:rsidRPr="00CC2301">
              <w:rPr>
                <w:rFonts w:ascii="Calibri" w:eastAsia="Times New Roman" w:hAnsi="Calibri" w:cs="Calibri"/>
                <w:kern w:val="0"/>
                <w:sz w:val="20"/>
                <w:szCs w:val="20"/>
                <w14:ligatures w14:val="none"/>
              </w:rPr>
              <w:t>0.1315</w:t>
            </w:r>
          </w:p>
        </w:tc>
        <w:tc>
          <w:tcPr>
            <w:tcW w:w="1163" w:type="dxa"/>
            <w:shd w:val="clear" w:color="auto" w:fill="auto"/>
            <w:noWrap/>
            <w:vAlign w:val="center"/>
            <w:hideMark/>
          </w:tcPr>
          <w:p w14:paraId="1313DC19" w14:textId="77777777" w:rsidR="00103891" w:rsidRPr="00CC2301" w:rsidRDefault="00103891" w:rsidP="00F8240D">
            <w:pPr>
              <w:spacing w:line="276" w:lineRule="auto"/>
              <w:jc w:val="both"/>
              <w:rPr>
                <w:rFonts w:ascii="Calibri" w:eastAsia="Times New Roman" w:hAnsi="Calibri" w:cs="Calibri"/>
                <w:kern w:val="0"/>
                <w:sz w:val="20"/>
                <w:szCs w:val="20"/>
                <w14:ligatures w14:val="none"/>
              </w:rPr>
              <w:pPrChange w:id="414" w:author="Yoel Shkolnisky" w:date="2025-01-09T12:46:00Z" w16du:dateUtc="2025-01-09T10:46:00Z">
                <w:pPr>
                  <w:spacing w:line="276" w:lineRule="auto"/>
                  <w:jc w:val="center"/>
                </w:pPr>
              </w:pPrChange>
            </w:pPr>
            <w:r w:rsidRPr="00CC2301">
              <w:rPr>
                <w:rFonts w:ascii="Calibri" w:eastAsia="Times New Roman" w:hAnsi="Calibri" w:cs="Calibri"/>
                <w:kern w:val="0"/>
                <w:sz w:val="20"/>
                <w:szCs w:val="20"/>
                <w14:ligatures w14:val="none"/>
              </w:rPr>
              <w:t>0.1345</w:t>
            </w:r>
          </w:p>
        </w:tc>
        <w:tc>
          <w:tcPr>
            <w:tcW w:w="1295" w:type="dxa"/>
            <w:shd w:val="clear" w:color="auto" w:fill="auto"/>
            <w:noWrap/>
            <w:vAlign w:val="center"/>
            <w:hideMark/>
          </w:tcPr>
          <w:p w14:paraId="7BEF5FAE" w14:textId="549EA454" w:rsidR="00103891" w:rsidRPr="00CC2301" w:rsidRDefault="00DD3FCA" w:rsidP="00F8240D">
            <w:pPr>
              <w:spacing w:line="276" w:lineRule="auto"/>
              <w:jc w:val="both"/>
              <w:rPr>
                <w:rFonts w:ascii="Calibri" w:eastAsia="Times New Roman" w:hAnsi="Calibri" w:cs="Calibri"/>
                <w:kern w:val="0"/>
                <w:sz w:val="20"/>
                <w:szCs w:val="20"/>
                <w14:ligatures w14:val="none"/>
              </w:rPr>
              <w:pPrChange w:id="415" w:author="Yoel Shkolnisky" w:date="2025-01-09T12:46:00Z" w16du:dateUtc="2025-01-09T10:46:00Z">
                <w:pPr>
                  <w:spacing w:line="276" w:lineRule="auto"/>
                  <w:jc w:val="center"/>
                </w:pPr>
              </w:pPrChange>
            </w:pPr>
            <w:r w:rsidRPr="00CC2301">
              <w:rPr>
                <w:rFonts w:ascii="Calibri" w:eastAsia="Times New Roman" w:hAnsi="Calibri" w:cs="Calibri"/>
                <w:kern w:val="0"/>
                <w:sz w:val="20"/>
                <w:szCs w:val="20"/>
                <w14:ligatures w14:val="none"/>
              </w:rPr>
              <w:t>0.1426</w:t>
            </w:r>
          </w:p>
        </w:tc>
        <w:tc>
          <w:tcPr>
            <w:tcW w:w="1163" w:type="dxa"/>
            <w:shd w:val="clear" w:color="auto" w:fill="auto"/>
            <w:noWrap/>
            <w:vAlign w:val="center"/>
            <w:hideMark/>
          </w:tcPr>
          <w:p w14:paraId="29369AB0" w14:textId="77777777" w:rsidR="00103891" w:rsidRPr="00CC2301" w:rsidRDefault="00103891" w:rsidP="00F8240D">
            <w:pPr>
              <w:spacing w:line="276" w:lineRule="auto"/>
              <w:jc w:val="both"/>
              <w:rPr>
                <w:rFonts w:ascii="Calibri" w:eastAsia="Times New Roman" w:hAnsi="Calibri" w:cs="Calibri"/>
                <w:kern w:val="0"/>
                <w:sz w:val="20"/>
                <w:szCs w:val="20"/>
                <w14:ligatures w14:val="none"/>
              </w:rPr>
              <w:pPrChange w:id="416" w:author="Yoel Shkolnisky" w:date="2025-01-09T12:46:00Z" w16du:dateUtc="2025-01-09T10:46:00Z">
                <w:pPr>
                  <w:spacing w:line="276" w:lineRule="auto"/>
                  <w:jc w:val="center"/>
                </w:pPr>
              </w:pPrChange>
            </w:pPr>
            <w:r w:rsidRPr="00CC2301">
              <w:rPr>
                <w:rFonts w:ascii="Calibri" w:eastAsia="Times New Roman" w:hAnsi="Calibri" w:cs="Calibri"/>
                <w:kern w:val="0"/>
                <w:sz w:val="20"/>
                <w:szCs w:val="20"/>
                <w14:ligatures w14:val="none"/>
              </w:rPr>
              <w:t>0.1495</w:t>
            </w:r>
          </w:p>
        </w:tc>
      </w:tr>
      <w:tr w:rsidR="00CC2301" w:rsidRPr="00CC2301" w14:paraId="13133D89" w14:textId="77777777" w:rsidTr="00103891">
        <w:trPr>
          <w:trHeight w:val="281"/>
        </w:trPr>
        <w:tc>
          <w:tcPr>
            <w:tcW w:w="1163" w:type="dxa"/>
            <w:shd w:val="clear" w:color="auto" w:fill="auto"/>
            <w:noWrap/>
            <w:vAlign w:val="center"/>
            <w:hideMark/>
          </w:tcPr>
          <w:p w14:paraId="57807BDE" w14:textId="77777777" w:rsidR="00103891" w:rsidRPr="00CC2301" w:rsidRDefault="00103891" w:rsidP="00F8240D">
            <w:pPr>
              <w:spacing w:line="276" w:lineRule="auto"/>
              <w:jc w:val="both"/>
              <w:rPr>
                <w:rFonts w:ascii="Calibri" w:eastAsia="Times New Roman" w:hAnsi="Calibri" w:cs="Calibri"/>
                <w:kern w:val="0"/>
                <w:sz w:val="20"/>
                <w:szCs w:val="20"/>
                <w14:ligatures w14:val="none"/>
              </w:rPr>
              <w:pPrChange w:id="417" w:author="Yoel Shkolnisky" w:date="2025-01-09T12:46:00Z" w16du:dateUtc="2025-01-09T10:46:00Z">
                <w:pPr>
                  <w:spacing w:line="276" w:lineRule="auto"/>
                  <w:jc w:val="center"/>
                </w:pPr>
              </w:pPrChange>
            </w:pPr>
            <w:r w:rsidRPr="00CC2301">
              <w:rPr>
                <w:rFonts w:ascii="Calibri" w:eastAsia="Times New Roman" w:hAnsi="Calibri" w:cs="Calibri"/>
                <w:kern w:val="0"/>
                <w:sz w:val="20"/>
                <w:szCs w:val="20"/>
                <w14:ligatures w14:val="none"/>
              </w:rPr>
              <w:t>19195</w:t>
            </w:r>
          </w:p>
        </w:tc>
        <w:tc>
          <w:tcPr>
            <w:tcW w:w="1163" w:type="dxa"/>
            <w:shd w:val="clear" w:color="auto" w:fill="auto"/>
            <w:noWrap/>
            <w:vAlign w:val="center"/>
            <w:hideMark/>
          </w:tcPr>
          <w:p w14:paraId="771CD73A" w14:textId="77777777" w:rsidR="00103891" w:rsidRPr="00CC2301" w:rsidRDefault="00103891" w:rsidP="00F8240D">
            <w:pPr>
              <w:spacing w:line="276" w:lineRule="auto"/>
              <w:jc w:val="both"/>
              <w:rPr>
                <w:rFonts w:ascii="Calibri" w:eastAsia="Times New Roman" w:hAnsi="Calibri" w:cs="Calibri"/>
                <w:kern w:val="0"/>
                <w:sz w:val="20"/>
                <w:szCs w:val="20"/>
                <w14:ligatures w14:val="none"/>
              </w:rPr>
              <w:pPrChange w:id="418" w:author="Yoel Shkolnisky" w:date="2025-01-09T12:46:00Z" w16du:dateUtc="2025-01-09T10:46:00Z">
                <w:pPr>
                  <w:spacing w:line="276" w:lineRule="auto"/>
                  <w:jc w:val="center"/>
                </w:pPr>
              </w:pPrChange>
            </w:pPr>
            <w:r w:rsidRPr="00CC2301">
              <w:rPr>
                <w:rFonts w:ascii="Calibri" w:eastAsia="Times New Roman" w:hAnsi="Calibri" w:cs="Calibri"/>
                <w:kern w:val="0"/>
                <w:sz w:val="20"/>
                <w:szCs w:val="20"/>
                <w14:ligatures w14:val="none"/>
              </w:rPr>
              <w:t>420</w:t>
            </w:r>
          </w:p>
        </w:tc>
        <w:tc>
          <w:tcPr>
            <w:tcW w:w="1163" w:type="dxa"/>
            <w:shd w:val="clear" w:color="auto" w:fill="auto"/>
            <w:noWrap/>
            <w:vAlign w:val="center"/>
            <w:hideMark/>
          </w:tcPr>
          <w:p w14:paraId="2879B545" w14:textId="77777777" w:rsidR="00103891" w:rsidRPr="00CC2301" w:rsidRDefault="00103891" w:rsidP="00F8240D">
            <w:pPr>
              <w:spacing w:line="276" w:lineRule="auto"/>
              <w:jc w:val="both"/>
              <w:rPr>
                <w:rFonts w:ascii="Calibri" w:eastAsia="Times New Roman" w:hAnsi="Calibri" w:cs="Calibri"/>
                <w:kern w:val="0"/>
                <w:sz w:val="20"/>
                <w:szCs w:val="20"/>
                <w14:ligatures w14:val="none"/>
              </w:rPr>
              <w:pPrChange w:id="419" w:author="Yoel Shkolnisky" w:date="2025-01-09T12:46:00Z" w16du:dateUtc="2025-01-09T10:46:00Z">
                <w:pPr>
                  <w:spacing w:line="276" w:lineRule="auto"/>
                  <w:jc w:val="center"/>
                </w:pPr>
              </w:pPrChange>
            </w:pPr>
            <w:r w:rsidRPr="00CC2301">
              <w:rPr>
                <w:rFonts w:ascii="Calibri" w:eastAsia="Times New Roman" w:hAnsi="Calibri" w:cs="Calibri"/>
                <w:kern w:val="0"/>
                <w:sz w:val="20"/>
                <w:szCs w:val="20"/>
                <w14:ligatures w14:val="none"/>
              </w:rPr>
              <w:t>0.2821</w:t>
            </w:r>
          </w:p>
        </w:tc>
        <w:tc>
          <w:tcPr>
            <w:tcW w:w="1163" w:type="dxa"/>
            <w:shd w:val="clear" w:color="auto" w:fill="auto"/>
            <w:noWrap/>
            <w:vAlign w:val="center"/>
            <w:hideMark/>
          </w:tcPr>
          <w:p w14:paraId="602BF2CE" w14:textId="6836788C" w:rsidR="00103891" w:rsidRPr="00CC2301" w:rsidRDefault="00103891" w:rsidP="00F8240D">
            <w:pPr>
              <w:spacing w:line="276" w:lineRule="auto"/>
              <w:jc w:val="both"/>
              <w:rPr>
                <w:rFonts w:ascii="Calibri" w:eastAsia="Times New Roman" w:hAnsi="Calibri" w:cs="Calibri"/>
                <w:kern w:val="0"/>
                <w:sz w:val="20"/>
                <w:szCs w:val="20"/>
                <w14:ligatures w14:val="none"/>
              </w:rPr>
              <w:pPrChange w:id="420" w:author="Yoel Shkolnisky" w:date="2025-01-09T12:46:00Z" w16du:dateUtc="2025-01-09T10:46:00Z">
                <w:pPr>
                  <w:spacing w:line="276" w:lineRule="auto"/>
                  <w:jc w:val="center"/>
                </w:pPr>
              </w:pPrChange>
            </w:pPr>
            <w:r w:rsidRPr="00CC2301">
              <w:rPr>
                <w:rFonts w:ascii="Calibri" w:eastAsia="Times New Roman" w:hAnsi="Calibri" w:cs="Calibri"/>
                <w:kern w:val="0"/>
                <w:sz w:val="20"/>
                <w:szCs w:val="20"/>
                <w14:ligatures w14:val="none"/>
              </w:rPr>
              <w:t>0.383</w:t>
            </w:r>
            <w:r w:rsidR="00CC2301" w:rsidRPr="00CC2301">
              <w:rPr>
                <w:rFonts w:ascii="Calibri" w:eastAsia="Times New Roman" w:hAnsi="Calibri" w:cs="Calibri"/>
                <w:kern w:val="0"/>
                <w:sz w:val="20"/>
                <w:szCs w:val="20"/>
                <w14:ligatures w14:val="none"/>
              </w:rPr>
              <w:t>0</w:t>
            </w:r>
          </w:p>
        </w:tc>
        <w:tc>
          <w:tcPr>
            <w:tcW w:w="1163" w:type="dxa"/>
            <w:shd w:val="clear" w:color="auto" w:fill="auto"/>
            <w:noWrap/>
            <w:vAlign w:val="center"/>
            <w:hideMark/>
          </w:tcPr>
          <w:p w14:paraId="110EA168" w14:textId="77777777" w:rsidR="00103891" w:rsidRPr="00CC2301" w:rsidRDefault="00103891" w:rsidP="00F8240D">
            <w:pPr>
              <w:spacing w:line="276" w:lineRule="auto"/>
              <w:jc w:val="both"/>
              <w:rPr>
                <w:rFonts w:ascii="Calibri" w:eastAsia="Times New Roman" w:hAnsi="Calibri" w:cs="Calibri"/>
                <w:kern w:val="0"/>
                <w:sz w:val="20"/>
                <w:szCs w:val="20"/>
                <w14:ligatures w14:val="none"/>
              </w:rPr>
              <w:pPrChange w:id="421" w:author="Yoel Shkolnisky" w:date="2025-01-09T12:46:00Z" w16du:dateUtc="2025-01-09T10:46:00Z">
                <w:pPr>
                  <w:spacing w:line="276" w:lineRule="auto"/>
                  <w:jc w:val="center"/>
                </w:pPr>
              </w:pPrChange>
            </w:pPr>
            <w:r w:rsidRPr="00CC2301">
              <w:rPr>
                <w:rFonts w:ascii="Calibri" w:eastAsia="Times New Roman" w:hAnsi="Calibri" w:cs="Calibri"/>
                <w:kern w:val="0"/>
                <w:sz w:val="20"/>
                <w:szCs w:val="20"/>
                <w14:ligatures w14:val="none"/>
              </w:rPr>
              <w:t>0.3911</w:t>
            </w:r>
          </w:p>
        </w:tc>
        <w:tc>
          <w:tcPr>
            <w:tcW w:w="1295" w:type="dxa"/>
            <w:shd w:val="clear" w:color="auto" w:fill="auto"/>
            <w:noWrap/>
            <w:vAlign w:val="center"/>
            <w:hideMark/>
          </w:tcPr>
          <w:p w14:paraId="7952BAB7" w14:textId="5EBBB1E6" w:rsidR="00103891" w:rsidRPr="00CC2301" w:rsidRDefault="00CC2301" w:rsidP="00F8240D">
            <w:pPr>
              <w:spacing w:line="276" w:lineRule="auto"/>
              <w:jc w:val="both"/>
              <w:rPr>
                <w:rFonts w:ascii="Calibri" w:eastAsia="Times New Roman" w:hAnsi="Calibri" w:cs="Calibri"/>
                <w:kern w:val="0"/>
                <w:sz w:val="20"/>
                <w:szCs w:val="20"/>
                <w14:ligatures w14:val="none"/>
              </w:rPr>
              <w:pPrChange w:id="422" w:author="Yoel Shkolnisky" w:date="2025-01-09T12:46:00Z" w16du:dateUtc="2025-01-09T10:46:00Z">
                <w:pPr>
                  <w:spacing w:line="276" w:lineRule="auto"/>
                  <w:jc w:val="center"/>
                </w:pPr>
              </w:pPrChange>
            </w:pPr>
            <w:r w:rsidRPr="00CC2301">
              <w:rPr>
                <w:rFonts w:ascii="Calibri" w:eastAsia="Times New Roman" w:hAnsi="Calibri" w:cs="Calibri"/>
                <w:kern w:val="0"/>
                <w:sz w:val="20"/>
                <w:szCs w:val="20"/>
                <w14:ligatures w14:val="none"/>
              </w:rPr>
              <w:t>0.3934</w:t>
            </w:r>
          </w:p>
        </w:tc>
        <w:tc>
          <w:tcPr>
            <w:tcW w:w="1163" w:type="dxa"/>
            <w:shd w:val="clear" w:color="auto" w:fill="auto"/>
            <w:noWrap/>
            <w:vAlign w:val="center"/>
            <w:hideMark/>
          </w:tcPr>
          <w:p w14:paraId="75D1F790" w14:textId="77777777" w:rsidR="00103891" w:rsidRPr="00CC2301" w:rsidRDefault="00103891" w:rsidP="00F8240D">
            <w:pPr>
              <w:spacing w:line="276" w:lineRule="auto"/>
              <w:jc w:val="both"/>
              <w:rPr>
                <w:rFonts w:ascii="Calibri" w:eastAsia="Times New Roman" w:hAnsi="Calibri" w:cs="Calibri"/>
                <w:kern w:val="0"/>
                <w:sz w:val="20"/>
                <w:szCs w:val="20"/>
                <w14:ligatures w14:val="none"/>
              </w:rPr>
              <w:pPrChange w:id="423" w:author="Yoel Shkolnisky" w:date="2025-01-09T12:46:00Z" w16du:dateUtc="2025-01-09T10:46:00Z">
                <w:pPr>
                  <w:spacing w:line="276" w:lineRule="auto"/>
                  <w:jc w:val="center"/>
                </w:pPr>
              </w:pPrChange>
            </w:pPr>
            <w:r w:rsidRPr="00CC2301">
              <w:rPr>
                <w:rFonts w:ascii="Calibri" w:eastAsia="Times New Roman" w:hAnsi="Calibri" w:cs="Calibri"/>
                <w:kern w:val="0"/>
                <w:sz w:val="20"/>
                <w:szCs w:val="20"/>
                <w14:ligatures w14:val="none"/>
              </w:rPr>
              <w:t>0.4005</w:t>
            </w:r>
          </w:p>
        </w:tc>
      </w:tr>
      <w:tr w:rsidR="00103891" w:rsidRPr="00CC2301" w14:paraId="4D2923A0" w14:textId="77777777" w:rsidTr="00103891">
        <w:trPr>
          <w:trHeight w:val="281"/>
        </w:trPr>
        <w:tc>
          <w:tcPr>
            <w:tcW w:w="1163" w:type="dxa"/>
            <w:shd w:val="clear" w:color="auto" w:fill="auto"/>
            <w:noWrap/>
            <w:vAlign w:val="center"/>
            <w:hideMark/>
          </w:tcPr>
          <w:p w14:paraId="642C6BBC" w14:textId="77777777" w:rsidR="00103891" w:rsidRPr="00CC2301" w:rsidRDefault="00103891" w:rsidP="00F8240D">
            <w:pPr>
              <w:spacing w:line="276" w:lineRule="auto"/>
              <w:jc w:val="both"/>
              <w:rPr>
                <w:rFonts w:ascii="Calibri" w:eastAsia="Times New Roman" w:hAnsi="Calibri" w:cs="Calibri"/>
                <w:kern w:val="0"/>
                <w:sz w:val="20"/>
                <w:szCs w:val="20"/>
                <w14:ligatures w14:val="none"/>
              </w:rPr>
              <w:pPrChange w:id="424" w:author="Yoel Shkolnisky" w:date="2025-01-09T12:46:00Z" w16du:dateUtc="2025-01-09T10:46:00Z">
                <w:pPr>
                  <w:spacing w:line="276" w:lineRule="auto"/>
                  <w:jc w:val="center"/>
                </w:pPr>
              </w:pPrChange>
            </w:pPr>
            <w:r w:rsidRPr="00CC2301">
              <w:rPr>
                <w:rFonts w:ascii="Calibri" w:eastAsia="Times New Roman" w:hAnsi="Calibri" w:cs="Calibri"/>
                <w:kern w:val="0"/>
                <w:sz w:val="20"/>
                <w:szCs w:val="20"/>
                <w14:ligatures w14:val="none"/>
              </w:rPr>
              <w:t>35413</w:t>
            </w:r>
          </w:p>
        </w:tc>
        <w:tc>
          <w:tcPr>
            <w:tcW w:w="1163" w:type="dxa"/>
            <w:shd w:val="clear" w:color="auto" w:fill="auto"/>
            <w:noWrap/>
            <w:vAlign w:val="center"/>
            <w:hideMark/>
          </w:tcPr>
          <w:p w14:paraId="172E09A1" w14:textId="77777777" w:rsidR="00103891" w:rsidRPr="00CC2301" w:rsidRDefault="00103891" w:rsidP="00F8240D">
            <w:pPr>
              <w:spacing w:line="276" w:lineRule="auto"/>
              <w:jc w:val="both"/>
              <w:rPr>
                <w:rFonts w:ascii="Calibri" w:eastAsia="Times New Roman" w:hAnsi="Calibri" w:cs="Calibri"/>
                <w:kern w:val="0"/>
                <w:sz w:val="20"/>
                <w:szCs w:val="20"/>
                <w14:ligatures w14:val="none"/>
              </w:rPr>
              <w:pPrChange w:id="425" w:author="Yoel Shkolnisky" w:date="2025-01-09T12:46:00Z" w16du:dateUtc="2025-01-09T10:46:00Z">
                <w:pPr>
                  <w:spacing w:line="276" w:lineRule="auto"/>
                  <w:jc w:val="center"/>
                </w:pPr>
              </w:pPrChange>
            </w:pPr>
            <w:r w:rsidRPr="00CC2301">
              <w:rPr>
                <w:rFonts w:ascii="Calibri" w:eastAsia="Times New Roman" w:hAnsi="Calibri" w:cs="Calibri"/>
                <w:kern w:val="0"/>
                <w:sz w:val="20"/>
                <w:szCs w:val="20"/>
                <w14:ligatures w14:val="none"/>
              </w:rPr>
              <w:t>320</w:t>
            </w:r>
          </w:p>
        </w:tc>
        <w:tc>
          <w:tcPr>
            <w:tcW w:w="1163" w:type="dxa"/>
            <w:shd w:val="clear" w:color="auto" w:fill="auto"/>
            <w:noWrap/>
            <w:vAlign w:val="center"/>
            <w:hideMark/>
          </w:tcPr>
          <w:p w14:paraId="5C342267" w14:textId="77777777" w:rsidR="00103891" w:rsidRPr="00CC2301" w:rsidRDefault="00103891" w:rsidP="00F8240D">
            <w:pPr>
              <w:spacing w:line="276" w:lineRule="auto"/>
              <w:jc w:val="both"/>
              <w:rPr>
                <w:rFonts w:ascii="Calibri" w:eastAsia="Times New Roman" w:hAnsi="Calibri" w:cs="Calibri"/>
                <w:kern w:val="0"/>
                <w:sz w:val="20"/>
                <w:szCs w:val="20"/>
                <w14:ligatures w14:val="none"/>
              </w:rPr>
              <w:pPrChange w:id="426" w:author="Yoel Shkolnisky" w:date="2025-01-09T12:46:00Z" w16du:dateUtc="2025-01-09T10:46:00Z">
                <w:pPr>
                  <w:spacing w:line="276" w:lineRule="auto"/>
                  <w:jc w:val="center"/>
                </w:pPr>
              </w:pPrChange>
            </w:pPr>
            <w:r w:rsidRPr="00CC2301">
              <w:rPr>
                <w:rFonts w:ascii="Calibri" w:eastAsia="Times New Roman" w:hAnsi="Calibri" w:cs="Calibri"/>
                <w:kern w:val="0"/>
                <w:sz w:val="20"/>
                <w:szCs w:val="20"/>
                <w14:ligatures w14:val="none"/>
              </w:rPr>
              <w:t>0.2072</w:t>
            </w:r>
          </w:p>
        </w:tc>
        <w:tc>
          <w:tcPr>
            <w:tcW w:w="1163" w:type="dxa"/>
            <w:shd w:val="clear" w:color="auto" w:fill="auto"/>
            <w:noWrap/>
            <w:vAlign w:val="center"/>
            <w:hideMark/>
          </w:tcPr>
          <w:p w14:paraId="5718BD1B" w14:textId="77777777" w:rsidR="00103891" w:rsidRPr="00CC2301" w:rsidRDefault="00103891" w:rsidP="00F8240D">
            <w:pPr>
              <w:spacing w:line="276" w:lineRule="auto"/>
              <w:jc w:val="both"/>
              <w:rPr>
                <w:rFonts w:ascii="Calibri" w:eastAsia="Times New Roman" w:hAnsi="Calibri" w:cs="Calibri"/>
                <w:kern w:val="0"/>
                <w:sz w:val="20"/>
                <w:szCs w:val="20"/>
                <w14:ligatures w14:val="none"/>
              </w:rPr>
              <w:pPrChange w:id="427" w:author="Yoel Shkolnisky" w:date="2025-01-09T12:46:00Z" w16du:dateUtc="2025-01-09T10:46:00Z">
                <w:pPr>
                  <w:spacing w:line="276" w:lineRule="auto"/>
                  <w:jc w:val="center"/>
                </w:pPr>
              </w:pPrChange>
            </w:pPr>
            <w:r w:rsidRPr="00CC2301">
              <w:rPr>
                <w:rFonts w:ascii="Calibri" w:eastAsia="Times New Roman" w:hAnsi="Calibri" w:cs="Calibri"/>
                <w:kern w:val="0"/>
                <w:sz w:val="20"/>
                <w:szCs w:val="20"/>
                <w14:ligatures w14:val="none"/>
              </w:rPr>
              <w:t>0.2468</w:t>
            </w:r>
          </w:p>
        </w:tc>
        <w:tc>
          <w:tcPr>
            <w:tcW w:w="1163" w:type="dxa"/>
            <w:shd w:val="clear" w:color="auto" w:fill="auto"/>
            <w:noWrap/>
            <w:vAlign w:val="center"/>
            <w:hideMark/>
          </w:tcPr>
          <w:p w14:paraId="6B1BA007" w14:textId="740112AD" w:rsidR="00103891" w:rsidRPr="00CC2301" w:rsidRDefault="00103891" w:rsidP="00F8240D">
            <w:pPr>
              <w:spacing w:line="276" w:lineRule="auto"/>
              <w:jc w:val="both"/>
              <w:rPr>
                <w:rFonts w:ascii="Calibri" w:eastAsia="Times New Roman" w:hAnsi="Calibri" w:cs="Calibri"/>
                <w:kern w:val="0"/>
                <w:sz w:val="20"/>
                <w:szCs w:val="20"/>
                <w14:ligatures w14:val="none"/>
              </w:rPr>
              <w:pPrChange w:id="428" w:author="Yoel Shkolnisky" w:date="2025-01-09T12:46:00Z" w16du:dateUtc="2025-01-09T10:46:00Z">
                <w:pPr>
                  <w:spacing w:line="276" w:lineRule="auto"/>
                  <w:jc w:val="center"/>
                </w:pPr>
              </w:pPrChange>
            </w:pPr>
            <w:r w:rsidRPr="00CC2301">
              <w:rPr>
                <w:rFonts w:ascii="Calibri" w:eastAsia="Times New Roman" w:hAnsi="Calibri" w:cs="Calibri"/>
                <w:kern w:val="0"/>
                <w:sz w:val="20"/>
                <w:szCs w:val="20"/>
                <w14:ligatures w14:val="none"/>
              </w:rPr>
              <w:t>0.296</w:t>
            </w:r>
            <w:r w:rsidR="00CC2301" w:rsidRPr="00CC2301">
              <w:rPr>
                <w:rFonts w:ascii="Calibri" w:eastAsia="Times New Roman" w:hAnsi="Calibri" w:cs="Calibri"/>
                <w:kern w:val="0"/>
                <w:sz w:val="20"/>
                <w:szCs w:val="20"/>
                <w14:ligatures w14:val="none"/>
              </w:rPr>
              <w:t>0</w:t>
            </w:r>
          </w:p>
        </w:tc>
        <w:tc>
          <w:tcPr>
            <w:tcW w:w="1295" w:type="dxa"/>
            <w:shd w:val="clear" w:color="auto" w:fill="auto"/>
            <w:noWrap/>
            <w:vAlign w:val="center"/>
            <w:hideMark/>
          </w:tcPr>
          <w:p w14:paraId="1DD729FA" w14:textId="58E5692F" w:rsidR="00103891" w:rsidRPr="00CC2301" w:rsidRDefault="00CC2301" w:rsidP="00F8240D">
            <w:pPr>
              <w:spacing w:line="276" w:lineRule="auto"/>
              <w:jc w:val="both"/>
              <w:rPr>
                <w:rFonts w:ascii="Calibri" w:eastAsia="Times New Roman" w:hAnsi="Calibri" w:cs="Calibri"/>
                <w:kern w:val="0"/>
                <w:sz w:val="20"/>
                <w:szCs w:val="20"/>
                <w14:ligatures w14:val="none"/>
              </w:rPr>
              <w:pPrChange w:id="429" w:author="Yoel Shkolnisky" w:date="2025-01-09T12:46:00Z" w16du:dateUtc="2025-01-09T10:46:00Z">
                <w:pPr>
                  <w:spacing w:line="276" w:lineRule="auto"/>
                  <w:jc w:val="center"/>
                </w:pPr>
              </w:pPrChange>
            </w:pPr>
            <w:r w:rsidRPr="00CC2301">
              <w:rPr>
                <w:rFonts w:ascii="Calibri" w:eastAsia="Times New Roman" w:hAnsi="Calibri" w:cs="Calibri"/>
                <w:kern w:val="0"/>
                <w:sz w:val="20"/>
                <w:szCs w:val="20"/>
                <w14:ligatures w14:val="none"/>
              </w:rPr>
              <w:t>0.2724</w:t>
            </w:r>
          </w:p>
        </w:tc>
        <w:tc>
          <w:tcPr>
            <w:tcW w:w="1163" w:type="dxa"/>
            <w:shd w:val="clear" w:color="auto" w:fill="auto"/>
            <w:noWrap/>
            <w:vAlign w:val="center"/>
            <w:hideMark/>
          </w:tcPr>
          <w:p w14:paraId="627211FE" w14:textId="46AEDEE5" w:rsidR="00103891" w:rsidRPr="00CC2301" w:rsidRDefault="00103891" w:rsidP="00F8240D">
            <w:pPr>
              <w:spacing w:line="276" w:lineRule="auto"/>
              <w:jc w:val="both"/>
              <w:rPr>
                <w:rFonts w:ascii="Calibri" w:eastAsia="Times New Roman" w:hAnsi="Calibri" w:cs="Calibri"/>
                <w:kern w:val="0"/>
                <w:sz w:val="20"/>
                <w:szCs w:val="20"/>
                <w14:ligatures w14:val="none"/>
              </w:rPr>
              <w:pPrChange w:id="430" w:author="Yoel Shkolnisky" w:date="2025-01-09T12:46:00Z" w16du:dateUtc="2025-01-09T10:46:00Z">
                <w:pPr>
                  <w:spacing w:line="276" w:lineRule="auto"/>
                  <w:jc w:val="center"/>
                </w:pPr>
              </w:pPrChange>
            </w:pPr>
            <w:r w:rsidRPr="00CC2301">
              <w:rPr>
                <w:rFonts w:ascii="Calibri" w:eastAsia="Times New Roman" w:hAnsi="Calibri" w:cs="Calibri"/>
                <w:kern w:val="0"/>
                <w:sz w:val="20"/>
                <w:szCs w:val="20"/>
                <w14:ligatures w14:val="none"/>
              </w:rPr>
              <w:t>0.3</w:t>
            </w:r>
            <w:r w:rsidR="00CC2301" w:rsidRPr="00CC2301">
              <w:rPr>
                <w:rFonts w:ascii="Calibri" w:eastAsia="Times New Roman" w:hAnsi="Calibri" w:cs="Calibri"/>
                <w:kern w:val="0"/>
                <w:sz w:val="20"/>
                <w:szCs w:val="20"/>
                <w14:ligatures w14:val="none"/>
              </w:rPr>
              <w:t>272</w:t>
            </w:r>
          </w:p>
        </w:tc>
      </w:tr>
    </w:tbl>
    <w:p w14:paraId="66BE2EB6" w14:textId="77777777" w:rsidR="00C75944" w:rsidRDefault="00C75944" w:rsidP="00F8240D">
      <w:pPr>
        <w:spacing w:after="160" w:line="276" w:lineRule="auto"/>
        <w:jc w:val="both"/>
        <w:pPrChange w:id="431" w:author="Yoel Shkolnisky" w:date="2025-01-09T12:46:00Z" w16du:dateUtc="2025-01-09T10:46:00Z">
          <w:pPr>
            <w:spacing w:after="160" w:line="276" w:lineRule="auto"/>
          </w:pPr>
        </w:pPrChange>
      </w:pPr>
    </w:p>
    <w:p w14:paraId="1C7BAAD3" w14:textId="7596E3BE" w:rsidR="00C75944" w:rsidRDefault="00141E5C" w:rsidP="00F8240D">
      <w:pPr>
        <w:spacing w:after="160" w:line="276" w:lineRule="auto"/>
        <w:jc w:val="both"/>
        <w:rPr>
          <w:u w:val="single"/>
        </w:rPr>
        <w:pPrChange w:id="432" w:author="Yoel Shkolnisky" w:date="2025-01-09T12:46:00Z" w16du:dateUtc="2025-01-09T10:46:00Z">
          <w:pPr>
            <w:spacing w:after="160" w:line="276" w:lineRule="auto"/>
          </w:pPr>
        </w:pPrChange>
      </w:pPr>
      <w:r w:rsidRPr="00141E5C">
        <w:t xml:space="preserve">Each individual modification (B1 and B2) shows an increase in the correlation values compared to the original version, indicating that these modifications positively impacted the algorithm's alignment accuracy and robustness. The combination of both modifications (B) demonstrates the most significant improvement, suggesting that the integration of both strategies enhances the overall </w:t>
      </w:r>
      <w:r w:rsidRPr="000E71DA">
        <w:t>performance of the algorithm.</w:t>
      </w:r>
    </w:p>
    <w:p w14:paraId="69269649" w14:textId="77777777" w:rsidR="0094727D" w:rsidRDefault="0094727D">
      <w:pPr>
        <w:spacing w:after="160" w:line="360" w:lineRule="auto"/>
      </w:pPr>
      <w:r>
        <w:br w:type="page"/>
      </w:r>
    </w:p>
    <w:p w14:paraId="16C0362C" w14:textId="1FF084E2" w:rsidR="00A618A2" w:rsidRPr="0094727D" w:rsidRDefault="001546A1" w:rsidP="0094727D">
      <w:pPr>
        <w:spacing w:after="160" w:line="276" w:lineRule="auto"/>
      </w:pPr>
      <w:r w:rsidRPr="000E71DA">
        <w:rPr>
          <w:u w:val="single"/>
        </w:rPr>
        <w:lastRenderedPageBreak/>
        <w:t>EMD-2660</w:t>
      </w:r>
      <w:del w:id="433" w:author="Yoel Shkolnisky" w:date="2025-01-09T12:59:00Z" w16du:dateUtc="2025-01-09T10:59:00Z">
        <w:r w:rsidRPr="000E71DA" w:rsidDel="00193D78">
          <w:rPr>
            <w:u w:val="single"/>
          </w:rPr>
          <w:delText xml:space="preserve"> –</w:delText>
        </w:r>
      </w:del>
      <w:r w:rsidRPr="000E71DA">
        <w:rPr>
          <w:u w:val="single"/>
        </w:rPr>
        <w:t xml:space="preserve"> </w:t>
      </w:r>
    </w:p>
    <w:p w14:paraId="4E2ABA06" w14:textId="77777777" w:rsidR="00237D74" w:rsidRPr="00237D74" w:rsidRDefault="00237D74" w:rsidP="00193D78">
      <w:pPr>
        <w:spacing w:after="160" w:line="276" w:lineRule="auto"/>
        <w:jc w:val="both"/>
        <w:pPrChange w:id="434" w:author="Yoel Shkolnisky" w:date="2025-01-09T12:59:00Z" w16du:dateUtc="2025-01-09T10:59:00Z">
          <w:pPr>
            <w:spacing w:after="160" w:line="276" w:lineRule="auto"/>
          </w:pPr>
        </w:pPrChange>
      </w:pPr>
      <w:r w:rsidRPr="00237D74">
        <w:t>Upon detailed examination of the full results, it is evident that the majority of the test rounds (11 out of 20) exhibited an insignificant correlation difference of less than 0.005 between the highest and the lowest results. Of these, seven seeds showed no difference at all and were therefore excluded from the plot. Among the remaining rounds, most (7 out of 9) displayed a slightly higher difference in correlation values, yet still relatively insignificant, with a correlation difference of less than 0.05.</w:t>
      </w:r>
    </w:p>
    <w:p w14:paraId="582F6666" w14:textId="77777777" w:rsidR="00237D74" w:rsidRPr="00237D74" w:rsidRDefault="00237D74" w:rsidP="00193D78">
      <w:pPr>
        <w:spacing w:after="160" w:line="276" w:lineRule="auto"/>
        <w:jc w:val="both"/>
        <w:pPrChange w:id="435" w:author="Yoel Shkolnisky" w:date="2025-01-09T12:59:00Z" w16du:dateUtc="2025-01-09T10:59:00Z">
          <w:pPr>
            <w:spacing w:after="160" w:line="276" w:lineRule="auto"/>
          </w:pPr>
        </w:pPrChange>
      </w:pPr>
      <w:r w:rsidRPr="00237D74">
        <w:t>Notably, two test rounds demonstrated significant improvements, with a correlation difference greater than 0.05 between at least two of the four EMalign versions tested. Specifically, for seed number 23, versions B2 and B exhibited an improvement of more than 150% compared to either B1 or the original version. Similarly, for seed number 114, the highest improvement was observed, with over 200% enhancement between versions B2 or B and B1 or the original.</w:t>
      </w:r>
    </w:p>
    <w:p w14:paraId="2964A6D8" w14:textId="73251749" w:rsidR="00A618A2" w:rsidRPr="000E71DA" w:rsidRDefault="00DC0F85" w:rsidP="00A618A2">
      <w:pPr>
        <w:spacing w:after="160" w:line="276" w:lineRule="auto"/>
      </w:pPr>
      <w:r>
        <w:rPr>
          <w:noProof/>
        </w:rPr>
        <w:drawing>
          <wp:inline distT="0" distB="0" distL="0" distR="0" wp14:anchorId="70FB529D" wp14:editId="7FBEAF71">
            <wp:extent cx="5274310" cy="2285365"/>
            <wp:effectExtent l="0" t="0" r="2540" b="635"/>
            <wp:docPr id="4241364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36488" name="Picture 42413648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285365"/>
                    </a:xfrm>
                    <a:prstGeom prst="rect">
                      <a:avLst/>
                    </a:prstGeom>
                  </pic:spPr>
                </pic:pic>
              </a:graphicData>
            </a:graphic>
          </wp:inline>
        </w:drawing>
      </w:r>
    </w:p>
    <w:p w14:paraId="0745D65E" w14:textId="77777777" w:rsidR="005043FC" w:rsidRPr="005043FC" w:rsidRDefault="005043FC" w:rsidP="00EC5027">
      <w:pPr>
        <w:spacing w:after="160" w:line="276" w:lineRule="auto"/>
        <w:jc w:val="both"/>
        <w:pPrChange w:id="436" w:author="Yoel Shkolnisky" w:date="2025-01-09T14:46:00Z" w16du:dateUtc="2025-01-09T12:46:00Z">
          <w:pPr>
            <w:spacing w:after="160" w:line="276" w:lineRule="auto"/>
          </w:pPr>
        </w:pPrChange>
      </w:pPr>
      <w:r w:rsidRPr="005043FC">
        <w:t>As illustrated in the plot above, for seeds 5 and 123, versions B1 and B achieved equal correlation values, whereas version B2 demonstrated poorer performance. Conversely, for seeds 23, 114, and 127, versions B2 and B achieved the highest correlation values.</w:t>
      </w:r>
    </w:p>
    <w:p w14:paraId="2953A3F3" w14:textId="15732387" w:rsidR="00237D74" w:rsidRDefault="005043FC" w:rsidP="00EC5027">
      <w:pPr>
        <w:spacing w:after="160" w:line="276" w:lineRule="auto"/>
        <w:jc w:val="both"/>
        <w:pPrChange w:id="437" w:author="Yoel Shkolnisky" w:date="2025-01-09T14:46:00Z" w16du:dateUtc="2025-01-09T12:46:00Z">
          <w:pPr>
            <w:spacing w:after="160" w:line="276" w:lineRule="auto"/>
          </w:pPr>
        </w:pPrChange>
      </w:pPr>
      <w:r w:rsidRPr="005043FC">
        <w:t xml:space="preserve">Moreover, </w:t>
      </w:r>
      <w:ins w:id="438" w:author="Yoel Shkolnisky" w:date="2025-01-09T14:47:00Z" w16du:dateUtc="2025-01-09T12:47:00Z">
        <w:r w:rsidR="00EC5027">
          <w:t xml:space="preserve">for </w:t>
        </w:r>
      </w:ins>
      <w:r w:rsidRPr="005043FC">
        <w:t xml:space="preserve">seeds 51, 85, 101, 108, and 132 </w:t>
      </w:r>
      <w:del w:id="439" w:author="Yoel Shkolnisky" w:date="2025-01-09T14:47:00Z" w16du:dateUtc="2025-01-09T12:47:00Z">
        <w:r w:rsidRPr="005043FC" w:rsidDel="00EC5027">
          <w:delText xml:space="preserve">indicated that </w:delText>
        </w:r>
      </w:del>
      <w:r w:rsidRPr="005043FC">
        <w:t>version B achieved the highest correlation values exclusively. However, seeds 37 and 93 yielded the worst correlation results for version B. The latter seems unusual, since version B incorporates both versions B1 and B2 and should therefore perform at least as well as the better of the two versions.</w:t>
      </w:r>
      <w:r w:rsidR="00237D74">
        <w:br w:type="page"/>
      </w:r>
    </w:p>
    <w:p w14:paraId="10A9D131" w14:textId="627122DF" w:rsidR="009B4DE9" w:rsidRPr="00237D74" w:rsidRDefault="00677F40" w:rsidP="00237D74">
      <w:pPr>
        <w:spacing w:after="160" w:line="276" w:lineRule="auto"/>
      </w:pPr>
      <w:r w:rsidRPr="008436C2">
        <w:rPr>
          <w:u w:val="single"/>
        </w:rPr>
        <w:lastRenderedPageBreak/>
        <w:t>EMD-19195</w:t>
      </w:r>
      <w:del w:id="440" w:author="Yoel Shkolnisky" w:date="2025-01-09T14:48:00Z" w16du:dateUtc="2025-01-09T12:48:00Z">
        <w:r w:rsidRPr="008436C2" w:rsidDel="00EC5027">
          <w:rPr>
            <w:u w:val="single"/>
          </w:rPr>
          <w:delText xml:space="preserve"> –</w:delText>
        </w:r>
      </w:del>
    </w:p>
    <w:p w14:paraId="2C0A14F8" w14:textId="77777777" w:rsidR="003250BF" w:rsidRPr="003250BF" w:rsidRDefault="003250BF" w:rsidP="00EC5027">
      <w:pPr>
        <w:spacing w:after="160" w:line="276" w:lineRule="auto"/>
        <w:jc w:val="both"/>
        <w:pPrChange w:id="441" w:author="Yoel Shkolnisky" w:date="2025-01-09T14:48:00Z" w16du:dateUtc="2025-01-09T12:48:00Z">
          <w:pPr>
            <w:spacing w:after="160" w:line="276" w:lineRule="auto"/>
          </w:pPr>
        </w:pPrChange>
      </w:pPr>
      <w:r w:rsidRPr="003250BF">
        <w:t>Contrary to the previous map, a smaller number of test rounds (9 out of 20) for this map exhibited an insignificant correlation difference of less than 0.005. Of these, five seeds yielded equal results across all versions and were therefore excluded from the plot.</w:t>
      </w:r>
    </w:p>
    <w:p w14:paraId="19D32744" w14:textId="77777777" w:rsidR="003250BF" w:rsidRPr="003250BF" w:rsidRDefault="003250BF" w:rsidP="00EC5027">
      <w:pPr>
        <w:spacing w:after="160" w:line="276" w:lineRule="auto"/>
        <w:jc w:val="both"/>
        <w:pPrChange w:id="442" w:author="Yoel Shkolnisky" w:date="2025-01-09T14:48:00Z" w16du:dateUtc="2025-01-09T12:48:00Z">
          <w:pPr>
            <w:spacing w:after="160" w:line="276" w:lineRule="auto"/>
          </w:pPr>
        </w:pPrChange>
      </w:pPr>
      <w:r w:rsidRPr="003250BF">
        <w:t>Among the remaining rounds, none displayed a correlation difference exceeding 0.09, with the majority (9 out of 11) exhibiting differences below 0.05. These results demonstrate that both B1 and B, as well as B2 and B, have their respective strengths across different seed numbers.</w:t>
      </w:r>
    </w:p>
    <w:p w14:paraId="0C414ED9" w14:textId="5BE70528" w:rsidR="00641EB4" w:rsidRPr="00344410" w:rsidRDefault="002526E0" w:rsidP="00EC5027">
      <w:pPr>
        <w:spacing w:after="160" w:line="276" w:lineRule="auto"/>
        <w:jc w:val="both"/>
        <w:rPr>
          <w:color w:val="FF0000"/>
        </w:rPr>
        <w:pPrChange w:id="443" w:author="Yoel Shkolnisky" w:date="2025-01-09T14:48:00Z" w16du:dateUtc="2025-01-09T12:48:00Z">
          <w:pPr>
            <w:spacing w:after="160" w:line="276" w:lineRule="auto"/>
          </w:pPr>
        </w:pPrChange>
      </w:pPr>
      <w:r>
        <w:rPr>
          <w:noProof/>
          <w:color w:val="FF0000"/>
        </w:rPr>
        <w:drawing>
          <wp:inline distT="0" distB="0" distL="0" distR="0" wp14:anchorId="48BDB822" wp14:editId="4948A0F3">
            <wp:extent cx="5274310" cy="2285365"/>
            <wp:effectExtent l="0" t="0" r="2540" b="635"/>
            <wp:docPr id="497734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34232" name="Picture 4977342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285365"/>
                    </a:xfrm>
                    <a:prstGeom prst="rect">
                      <a:avLst/>
                    </a:prstGeom>
                  </pic:spPr>
                </pic:pic>
              </a:graphicData>
            </a:graphic>
          </wp:inline>
        </w:drawing>
      </w:r>
    </w:p>
    <w:p w14:paraId="6EA647A2" w14:textId="63BC51F4" w:rsidR="003250BF" w:rsidRPr="003250BF" w:rsidRDefault="003250BF" w:rsidP="00EC5027">
      <w:pPr>
        <w:spacing w:after="160" w:line="276" w:lineRule="auto"/>
        <w:jc w:val="both"/>
        <w:pPrChange w:id="444" w:author="Yoel Shkolnisky" w:date="2025-01-09T14:48:00Z" w16du:dateUtc="2025-01-09T12:48:00Z">
          <w:pPr>
            <w:spacing w:after="160" w:line="276" w:lineRule="auto"/>
          </w:pPr>
        </w:pPrChange>
      </w:pPr>
      <w:r w:rsidRPr="003250BF">
        <w:t xml:space="preserve">Similarly to the former </w:t>
      </w:r>
      <w:commentRangeStart w:id="445"/>
      <w:r w:rsidRPr="003250BF">
        <w:t>map</w:t>
      </w:r>
      <w:commentRangeEnd w:id="445"/>
      <w:r w:rsidR="00EC5027">
        <w:rPr>
          <w:rStyle w:val="CommentReference"/>
        </w:rPr>
        <w:commentReference w:id="445"/>
      </w:r>
      <w:r w:rsidRPr="003250BF">
        <w:t xml:space="preserve">, several seeds (5, 37, 141) did not </w:t>
      </w:r>
      <w:del w:id="446" w:author="Yoel Shkolnisky" w:date="2025-01-09T14:49:00Z" w16du:dateUtc="2025-01-09T12:49:00Z">
        <w:r w:rsidRPr="003250BF" w:rsidDel="00EC5027">
          <w:delText xml:space="preserve">present </w:delText>
        </w:r>
      </w:del>
      <w:ins w:id="447" w:author="Yoel Shkolnisky" w:date="2025-01-09T14:49:00Z" w16du:dateUtc="2025-01-09T12:49:00Z">
        <w:r w:rsidR="00EC5027">
          <w:t>result in</w:t>
        </w:r>
        <w:r w:rsidR="00EC5027" w:rsidRPr="003250BF">
          <w:t xml:space="preserve"> </w:t>
        </w:r>
      </w:ins>
      <w:r w:rsidRPr="003250BF">
        <w:t xml:space="preserve">version B </w:t>
      </w:r>
      <w:del w:id="448" w:author="Yoel Shkolnisky" w:date="2025-01-09T14:49:00Z" w16du:dateUtc="2025-01-09T12:49:00Z">
        <w:r w:rsidRPr="003250BF" w:rsidDel="00EC5027">
          <w:delText xml:space="preserve">with </w:delText>
        </w:r>
      </w:del>
      <w:ins w:id="449" w:author="Yoel Shkolnisky" w:date="2025-01-09T14:49:00Z" w16du:dateUtc="2025-01-09T12:49:00Z">
        <w:r w:rsidR="00EC5027">
          <w:t>having</w:t>
        </w:r>
        <w:r w:rsidR="00EC5027" w:rsidRPr="003250BF">
          <w:t xml:space="preserve"> </w:t>
        </w:r>
      </w:ins>
      <w:r w:rsidRPr="003250BF">
        <w:t>the highest correlation value. For seed 5, this difference is illustrated in the plot above, while for the two other seeds, the difference is significantly lower and is only noticeable in the detailed results.</w:t>
      </w:r>
    </w:p>
    <w:p w14:paraId="7C170337" w14:textId="77777777" w:rsidR="003250BF" w:rsidRPr="003250BF" w:rsidRDefault="003250BF" w:rsidP="00EC5027">
      <w:pPr>
        <w:spacing w:after="160" w:line="276" w:lineRule="auto"/>
        <w:jc w:val="both"/>
        <w:pPrChange w:id="450" w:author="Yoel Shkolnisky" w:date="2025-01-09T14:48:00Z" w16du:dateUtc="2025-01-09T12:48:00Z">
          <w:pPr>
            <w:spacing w:after="160" w:line="276" w:lineRule="auto"/>
          </w:pPr>
        </w:pPrChange>
      </w:pPr>
      <w:r w:rsidRPr="003250BF">
        <w:t>It is also worth noting the seemingly balanced performance observed between version B1 and version B2. In three seeds (18, 93, 101), versions B1 and B achieved higher correlation values, while in another three seeds (127, 144, 150), versions B2 and B exhibited superior performance.</w:t>
      </w:r>
    </w:p>
    <w:p w14:paraId="19E34E71" w14:textId="77777777" w:rsidR="003250BF" w:rsidRPr="003250BF" w:rsidRDefault="003250BF" w:rsidP="00EC5027">
      <w:pPr>
        <w:spacing w:after="160" w:line="276" w:lineRule="auto"/>
        <w:jc w:val="both"/>
        <w:pPrChange w:id="451" w:author="Yoel Shkolnisky" w:date="2025-01-09T14:48:00Z" w16du:dateUtc="2025-01-09T12:48:00Z">
          <w:pPr>
            <w:spacing w:after="160" w:line="276" w:lineRule="auto"/>
          </w:pPr>
        </w:pPrChange>
      </w:pPr>
      <w:r w:rsidRPr="003250BF">
        <w:t xml:space="preserve">Overall, from this </w:t>
      </w:r>
      <w:commentRangeStart w:id="452"/>
      <w:r w:rsidRPr="003250BF">
        <w:t>map</w:t>
      </w:r>
      <w:commentRangeEnd w:id="452"/>
      <w:r w:rsidR="00EC5027">
        <w:rPr>
          <w:rStyle w:val="CommentReference"/>
        </w:rPr>
        <w:commentReference w:id="452"/>
      </w:r>
      <w:r w:rsidRPr="003250BF">
        <w:t xml:space="preserve">, it is difficult to determine which version performs best, as all versions </w:t>
      </w:r>
      <w:commentRangeStart w:id="453"/>
      <w:r w:rsidRPr="003250BF">
        <w:t>demonstrate inconsistent performance across various seed numbers</w:t>
      </w:r>
      <w:commentRangeEnd w:id="453"/>
      <w:r w:rsidR="00EC5027">
        <w:rPr>
          <w:rStyle w:val="CommentReference"/>
        </w:rPr>
        <w:commentReference w:id="453"/>
      </w:r>
      <w:r w:rsidRPr="003250BF">
        <w:t>.</w:t>
      </w:r>
    </w:p>
    <w:p w14:paraId="4449E7B8" w14:textId="2E10A05F" w:rsidR="001C5CD9" w:rsidRPr="00344410" w:rsidRDefault="009B4DE9" w:rsidP="00825FC9">
      <w:pPr>
        <w:spacing w:after="160" w:line="360" w:lineRule="auto"/>
        <w:rPr>
          <w:color w:val="FF0000"/>
        </w:rPr>
      </w:pPr>
      <w:r w:rsidRPr="00344410">
        <w:rPr>
          <w:color w:val="FF0000"/>
        </w:rPr>
        <w:br w:type="page"/>
      </w:r>
    </w:p>
    <w:p w14:paraId="7E11ACB9" w14:textId="4347348A" w:rsidR="00825FC9" w:rsidRPr="00E70955" w:rsidRDefault="00035944" w:rsidP="00E70955">
      <w:pPr>
        <w:spacing w:after="160" w:line="276" w:lineRule="auto"/>
        <w:rPr>
          <w:u w:val="single"/>
        </w:rPr>
      </w:pPr>
      <w:r w:rsidRPr="00E70955">
        <w:rPr>
          <w:u w:val="single"/>
        </w:rPr>
        <w:lastRenderedPageBreak/>
        <w:t>EMD-35413</w:t>
      </w:r>
      <w:del w:id="454" w:author="Yoel Shkolnisky" w:date="2025-01-09T14:51:00Z" w16du:dateUtc="2025-01-09T12:51:00Z">
        <w:r w:rsidRPr="00E70955" w:rsidDel="00EC5027">
          <w:rPr>
            <w:u w:val="single"/>
          </w:rPr>
          <w:delText xml:space="preserve"> – </w:delText>
        </w:r>
      </w:del>
    </w:p>
    <w:p w14:paraId="6A2A11BC" w14:textId="7CFFDF19" w:rsidR="00E70955" w:rsidRPr="00E70955" w:rsidRDefault="003250BF" w:rsidP="003B51E0">
      <w:pPr>
        <w:spacing w:after="160" w:line="276" w:lineRule="auto"/>
        <w:jc w:val="both"/>
        <w:pPrChange w:id="455" w:author="Yoel Shkolnisky" w:date="2025-01-09T14:51:00Z" w16du:dateUtc="2025-01-09T12:51:00Z">
          <w:pPr>
            <w:spacing w:after="160" w:line="276" w:lineRule="auto"/>
          </w:pPr>
        </w:pPrChange>
      </w:pPr>
      <w:r w:rsidRPr="003250BF">
        <w:t xml:space="preserve">Following an in-depth </w:t>
      </w:r>
      <w:commentRangeStart w:id="456"/>
      <w:r w:rsidRPr="003250BF">
        <w:t>review of the results,</w:t>
      </w:r>
      <w:r>
        <w:t xml:space="preserve"> </w:t>
      </w:r>
      <w:commentRangeEnd w:id="456"/>
      <w:r w:rsidR="00E435BB">
        <w:rPr>
          <w:rStyle w:val="CommentReference"/>
        </w:rPr>
        <w:commentReference w:id="456"/>
      </w:r>
      <w:r w:rsidR="00E70955" w:rsidRPr="00E70955">
        <w:t>several key observations have been identified. Two seeds (37 and 101) produced equal values across all four EMalign versions tested, and thus were excluded from the plot as they did not provide any insight into the effect of the modifications of subsection B on the algorithm.</w:t>
      </w:r>
    </w:p>
    <w:p w14:paraId="5CBE5B4B" w14:textId="727769FD" w:rsidR="00E70955" w:rsidRPr="00E70955" w:rsidRDefault="00E70955" w:rsidP="003B51E0">
      <w:pPr>
        <w:spacing w:after="160" w:line="276" w:lineRule="auto"/>
        <w:jc w:val="both"/>
        <w:pPrChange w:id="457" w:author="Yoel Shkolnisky" w:date="2025-01-09T14:51:00Z" w16du:dateUtc="2025-01-09T12:51:00Z">
          <w:pPr>
            <w:spacing w:after="160" w:line="276" w:lineRule="auto"/>
          </w:pPr>
        </w:pPrChange>
      </w:pPr>
      <w:r w:rsidRPr="00E70955">
        <w:rPr>
          <w:noProof/>
        </w:rPr>
        <w:drawing>
          <wp:inline distT="0" distB="0" distL="0" distR="0" wp14:anchorId="1F90BE1B" wp14:editId="55B8DAB6">
            <wp:extent cx="5274310" cy="2285365"/>
            <wp:effectExtent l="0" t="0" r="2540" b="635"/>
            <wp:docPr id="814896359" name="Picture 5"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96359" name="Picture 5" descr="A graph of different colored line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285365"/>
                    </a:xfrm>
                    <a:prstGeom prst="rect">
                      <a:avLst/>
                    </a:prstGeom>
                  </pic:spPr>
                </pic:pic>
              </a:graphicData>
            </a:graphic>
          </wp:inline>
        </w:drawing>
      </w:r>
    </w:p>
    <w:p w14:paraId="4F23BFDB" w14:textId="4F2C75E1" w:rsidR="00965DA2" w:rsidRDefault="00965DA2" w:rsidP="003B51E0">
      <w:pPr>
        <w:spacing w:after="160" w:line="276" w:lineRule="auto"/>
        <w:jc w:val="both"/>
        <w:pPrChange w:id="458" w:author="Yoel Shkolnisky" w:date="2025-01-09T14:51:00Z" w16du:dateUtc="2025-01-09T12:51:00Z">
          <w:pPr>
            <w:spacing w:after="160" w:line="276" w:lineRule="auto"/>
          </w:pPr>
        </w:pPrChange>
      </w:pPr>
      <w:r w:rsidRPr="00965DA2">
        <w:t xml:space="preserve">As can be seen in the plot above, seven seeds resulted with correlation values worse than the initial </w:t>
      </w:r>
      <w:r>
        <w:t>(</w:t>
      </w:r>
      <w:r w:rsidRPr="00965DA2">
        <w:t>unaligned</w:t>
      </w:r>
      <w:r>
        <w:t>)</w:t>
      </w:r>
      <w:r w:rsidRPr="00965DA2">
        <w:t xml:space="preserve"> volumes, for at least one version of EMalign. Specifically, seeds 23 and 123 yielded results with diminished correlation </w:t>
      </w:r>
      <w:commentRangeStart w:id="459"/>
      <w:r w:rsidRPr="00965DA2">
        <w:t xml:space="preserve">solely </w:t>
      </w:r>
      <w:commentRangeEnd w:id="459"/>
      <w:r w:rsidR="003301B1">
        <w:rPr>
          <w:rStyle w:val="CommentReference"/>
        </w:rPr>
        <w:commentReference w:id="459"/>
      </w:r>
      <w:r w:rsidRPr="00965DA2">
        <w:t>for the original EMalign version. Seeds 114 and 132 demonstrated reduced correlation for both the original EMalign and B1 versions, while seeds 51, 141, and 150 exhibited worse correlation than the initial volumes for both the original EMalign and B2 versions.</w:t>
      </w:r>
    </w:p>
    <w:p w14:paraId="782D5643" w14:textId="4BF34826" w:rsidR="00E70955" w:rsidRPr="00E70955" w:rsidRDefault="00E70955" w:rsidP="003B51E0">
      <w:pPr>
        <w:spacing w:after="160" w:line="276" w:lineRule="auto"/>
        <w:jc w:val="both"/>
        <w:pPrChange w:id="460" w:author="Yoel Shkolnisky" w:date="2025-01-09T14:51:00Z" w16du:dateUtc="2025-01-09T12:51:00Z">
          <w:pPr>
            <w:spacing w:after="160" w:line="276" w:lineRule="auto"/>
          </w:pPr>
        </w:pPrChange>
      </w:pPr>
      <w:r w:rsidRPr="00E70955">
        <w:t>Interestingly, seed 49 was unique in that version B yielded the worst results among the four EMalign versions tested, while the remaining three versions presented equally higher results.</w:t>
      </w:r>
    </w:p>
    <w:p w14:paraId="7E53446B" w14:textId="77777777" w:rsidR="00E70955" w:rsidRPr="00E70955" w:rsidRDefault="00E70955" w:rsidP="003B51E0">
      <w:pPr>
        <w:spacing w:after="160" w:line="276" w:lineRule="auto"/>
        <w:jc w:val="both"/>
        <w:pPrChange w:id="461" w:author="Yoel Shkolnisky" w:date="2025-01-09T14:51:00Z" w16du:dateUtc="2025-01-09T12:51:00Z">
          <w:pPr>
            <w:spacing w:after="160" w:line="276" w:lineRule="auto"/>
          </w:pPr>
        </w:pPrChange>
      </w:pPr>
      <w:r w:rsidRPr="00E70955">
        <w:t>Upon examining the rounds for which only a single version achieved the highest correlation values, it was found that seven seeds (5, 72, 93, 127, 139, 141, and 150) presented the highest correlation solely for version B, despite it being a combination of versions B1 and B2. Further analysis of rounds where exactly two versions received equal highest results revealed that nine seeds (18, 23, 51, 64, 85, 108, 114, 123, and 132) exhibited the highest correlation for version B alongside either version B1 or B2, but not both. Specifically, five seeds (18, 51, 64, 85, and 108) demonstrated the best results for versions B and B1, whereas four seeds (23, 114, 123, and 132) showed the best results for versions B and B2.</w:t>
      </w:r>
    </w:p>
    <w:p w14:paraId="26D396C9" w14:textId="77777777" w:rsidR="00655610" w:rsidRDefault="00655610">
      <w:pPr>
        <w:spacing w:after="160" w:line="360" w:lineRule="auto"/>
      </w:pPr>
      <w:r>
        <w:br w:type="page"/>
      </w:r>
    </w:p>
    <w:p w14:paraId="397D9EB3" w14:textId="77777777" w:rsidR="001310E6" w:rsidRDefault="00BF108A" w:rsidP="002C3DA5">
      <w:pPr>
        <w:spacing w:after="160" w:line="276" w:lineRule="auto"/>
        <w:rPr>
          <w:ins w:id="462" w:author="Yoel Shkolnisky" w:date="2025-01-09T14:58:00Z" w16du:dateUtc="2025-01-09T12:58:00Z"/>
        </w:rPr>
      </w:pPr>
      <w:r w:rsidRPr="00BF108A">
        <w:rPr>
          <w:u w:val="single"/>
        </w:rPr>
        <w:lastRenderedPageBreak/>
        <w:t xml:space="preserve">Computational </w:t>
      </w:r>
      <w:ins w:id="463" w:author="Yoel Shkolnisky" w:date="2025-01-09T14:58:00Z" w16du:dateUtc="2025-01-09T12:58:00Z">
        <w:r w:rsidR="001310E6">
          <w:rPr>
            <w:u w:val="single"/>
          </w:rPr>
          <w:t>t</w:t>
        </w:r>
      </w:ins>
      <w:del w:id="464" w:author="Yoel Shkolnisky" w:date="2025-01-09T14:58:00Z" w16du:dateUtc="2025-01-09T12:58:00Z">
        <w:r w:rsidRPr="00BF108A" w:rsidDel="001310E6">
          <w:rPr>
            <w:u w:val="single"/>
          </w:rPr>
          <w:delText>T</w:delText>
        </w:r>
      </w:del>
      <w:r w:rsidRPr="00BF108A">
        <w:rPr>
          <w:u w:val="single"/>
        </w:rPr>
        <w:t xml:space="preserve">ime </w:t>
      </w:r>
      <w:ins w:id="465" w:author="Yoel Shkolnisky" w:date="2025-01-09T14:58:00Z" w16du:dateUtc="2025-01-09T12:58:00Z">
        <w:r w:rsidR="001310E6">
          <w:rPr>
            <w:u w:val="single"/>
          </w:rPr>
          <w:t>e</w:t>
        </w:r>
      </w:ins>
      <w:del w:id="466" w:author="Yoel Shkolnisky" w:date="2025-01-09T14:58:00Z" w16du:dateUtc="2025-01-09T12:58:00Z">
        <w:r w:rsidRPr="00BF108A" w:rsidDel="001310E6">
          <w:rPr>
            <w:u w:val="single"/>
          </w:rPr>
          <w:delText>E</w:delText>
        </w:r>
      </w:del>
      <w:r w:rsidRPr="00BF108A">
        <w:rPr>
          <w:u w:val="single"/>
        </w:rPr>
        <w:t>valuation</w:t>
      </w:r>
      <w:r w:rsidRPr="002C3DA5">
        <w:t xml:space="preserve"> </w:t>
      </w:r>
    </w:p>
    <w:p w14:paraId="0DBAB805" w14:textId="3DA11E46" w:rsidR="002C3DA5" w:rsidRDefault="00BF108A" w:rsidP="001310E6">
      <w:pPr>
        <w:spacing w:after="160" w:line="276" w:lineRule="auto"/>
        <w:jc w:val="both"/>
        <w:rPr>
          <w:noProof/>
          <w:color w:val="FF0000"/>
        </w:rPr>
        <w:pPrChange w:id="467" w:author="Yoel Shkolnisky" w:date="2025-01-09T14:58:00Z" w16du:dateUtc="2025-01-09T12:58:00Z">
          <w:pPr>
            <w:spacing w:after="160" w:line="276" w:lineRule="auto"/>
          </w:pPr>
        </w:pPrChange>
      </w:pPr>
      <w:del w:id="468" w:author="Yoel Shkolnisky" w:date="2025-01-09T14:58:00Z" w16du:dateUtc="2025-01-09T12:58:00Z">
        <w:r w:rsidRPr="002C3DA5" w:rsidDel="001310E6">
          <w:delText xml:space="preserve">– </w:delText>
        </w:r>
      </w:del>
      <w:r w:rsidR="00637E74" w:rsidRPr="00637E74">
        <w:t xml:space="preserve">The plot </w:t>
      </w:r>
      <w:r w:rsidR="00637E74">
        <w:t xml:space="preserve">below </w:t>
      </w:r>
      <w:r w:rsidR="00637E74" w:rsidRPr="00637E74">
        <w:t xml:space="preserve">demonstrates the computational run-times as a function of map size. The original algorithm exhibited the lowest computational time, whereas version B showed the highest. Versions B1 and B2 exhibited nearly identical run-times across all </w:t>
      </w:r>
      <w:del w:id="469" w:author="Yoel Shkolnisky" w:date="2025-01-09T14:58:00Z" w16du:dateUtc="2025-01-09T12:58:00Z">
        <w:r w:rsidR="00637E74" w:rsidRPr="00637E74" w:rsidDel="0049010C">
          <w:delText xml:space="preserve">voxel </w:delText>
        </w:r>
      </w:del>
      <w:ins w:id="470" w:author="Yoel Shkolnisky" w:date="2025-01-09T14:59:00Z" w16du:dateUtc="2025-01-09T12:59:00Z">
        <w:r w:rsidR="0049010C">
          <w:t>volume</w:t>
        </w:r>
      </w:ins>
      <w:ins w:id="471" w:author="Yoel Shkolnisky" w:date="2025-01-09T14:58:00Z" w16du:dateUtc="2025-01-09T12:58:00Z">
        <w:r w:rsidR="0049010C" w:rsidRPr="00637E74">
          <w:t xml:space="preserve"> </w:t>
        </w:r>
      </w:ins>
      <w:r w:rsidR="00637E74" w:rsidRPr="00637E74">
        <w:t>sizes. Starting from a size of 400 voxels, the performance of the original, B1, and B2 versions converges</w:t>
      </w:r>
      <w:commentRangeStart w:id="472"/>
      <w:r w:rsidR="00637E74" w:rsidRPr="00637E74">
        <w:t>, as the computational time for the original version increases with respect to volume size</w:t>
      </w:r>
      <w:commentRangeEnd w:id="472"/>
      <w:r w:rsidR="00A91D91">
        <w:rPr>
          <w:rStyle w:val="CommentReference"/>
        </w:rPr>
        <w:commentReference w:id="472"/>
      </w:r>
      <w:r w:rsidR="00637E74" w:rsidRPr="00637E74">
        <w:t>. Nevertheless, the difference in run-time between versions B1 or B2 and version B remains consistently at approximately 30 seconds, regardless of the map size.</w:t>
      </w:r>
      <w:r w:rsidR="00637E74" w:rsidRPr="00637E74">
        <w:rPr>
          <w:noProof/>
          <w:color w:val="FF0000"/>
        </w:rPr>
        <w:t xml:space="preserve"> </w:t>
      </w:r>
    </w:p>
    <w:p w14:paraId="7E7708CE" w14:textId="26330104" w:rsidR="00637E74" w:rsidRPr="002C3DA5" w:rsidRDefault="00637E74" w:rsidP="002C3DA5">
      <w:pPr>
        <w:spacing w:after="160" w:line="276" w:lineRule="auto"/>
        <w:rPr>
          <w:u w:val="single"/>
        </w:rPr>
      </w:pPr>
      <w:r>
        <w:rPr>
          <w:noProof/>
          <w:color w:val="FF0000"/>
        </w:rPr>
        <w:drawing>
          <wp:inline distT="0" distB="0" distL="0" distR="0" wp14:anchorId="7A70D247" wp14:editId="4C87C738">
            <wp:extent cx="3132808" cy="2351534"/>
            <wp:effectExtent l="0" t="0" r="0" b="0"/>
            <wp:docPr id="14576077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07772" name="Picture 11"/>
                    <pic:cNvPicPr/>
                  </pic:nvPicPr>
                  <pic:blipFill>
                    <a:blip r:embed="rId30">
                      <a:extLst>
                        <a:ext uri="{28A0092B-C50C-407E-A947-70E740481C1C}">
                          <a14:useLocalDpi xmlns:a14="http://schemas.microsoft.com/office/drawing/2010/main" val="0"/>
                        </a:ext>
                      </a:extLst>
                    </a:blip>
                    <a:srcRect t="126" b="126"/>
                    <a:stretch>
                      <a:fillRect/>
                    </a:stretch>
                  </pic:blipFill>
                  <pic:spPr bwMode="auto">
                    <a:xfrm>
                      <a:off x="0" y="0"/>
                      <a:ext cx="3132808" cy="2351534"/>
                    </a:xfrm>
                    <a:prstGeom prst="rect">
                      <a:avLst/>
                    </a:prstGeom>
                    <a:ln>
                      <a:noFill/>
                    </a:ln>
                    <a:extLst>
                      <a:ext uri="{53640926-AAD7-44D8-BBD7-CCE9431645EC}">
                        <a14:shadowObscured xmlns:a14="http://schemas.microsoft.com/office/drawing/2010/main"/>
                      </a:ext>
                    </a:extLst>
                  </pic:spPr>
                </pic:pic>
              </a:graphicData>
            </a:graphic>
          </wp:inline>
        </w:drawing>
      </w:r>
    </w:p>
    <w:p w14:paraId="43B6BA5C" w14:textId="77777777" w:rsidR="00637E74" w:rsidRDefault="00BF108A" w:rsidP="00637E74">
      <w:pPr>
        <w:spacing w:after="160" w:line="276" w:lineRule="auto"/>
      </w:pPr>
      <w:r w:rsidRPr="00655610">
        <w:rPr>
          <w:b/>
          <w:bCs/>
        </w:rPr>
        <w:t>Conclusion:</w:t>
      </w:r>
      <w:r>
        <w:t xml:space="preserve"> </w:t>
      </w:r>
    </w:p>
    <w:p w14:paraId="0A0AA6EE" w14:textId="77777777" w:rsidR="00637E74" w:rsidRDefault="00637E74" w:rsidP="00A91D91">
      <w:pPr>
        <w:spacing w:after="160" w:line="276" w:lineRule="auto"/>
        <w:jc w:val="both"/>
        <w:pPrChange w:id="473" w:author="Yoel Shkolnisky" w:date="2025-01-09T15:00:00Z" w16du:dateUtc="2025-01-09T13:00:00Z">
          <w:pPr>
            <w:spacing w:after="160" w:line="276" w:lineRule="auto"/>
          </w:pPr>
        </w:pPrChange>
      </w:pPr>
      <w:r w:rsidRPr="00637E74">
        <w:t>While there were a few instances where version B did not achieve the highest result among all versions, the difference between the highest score and that attained by version B in these instances was rather insignificant. Overall, version B consistently achieved the highest correlation values, underscoring its robustness and overall effectiveness.</w:t>
      </w:r>
      <w:r>
        <w:t xml:space="preserve"> </w:t>
      </w:r>
      <w:r w:rsidRPr="00637E74">
        <w:t xml:space="preserve">In many instances, version B was the sole version to achieve the highest correlation, suggesting that it employs a unique assignment of rotation matrices that is not attempted by either version B1 or B2 alone. Conversely, the data indicated specific seeds where, in addition to version B, either version B1 or version B2 excelled, but not both. </w:t>
      </w:r>
    </w:p>
    <w:p w14:paraId="039379A8" w14:textId="403EE198" w:rsidR="00637E74" w:rsidRPr="00637E74" w:rsidRDefault="00637E74" w:rsidP="00A91D91">
      <w:pPr>
        <w:spacing w:after="160" w:line="276" w:lineRule="auto"/>
        <w:jc w:val="both"/>
        <w:pPrChange w:id="474" w:author="Yoel Shkolnisky" w:date="2025-01-09T15:00:00Z" w16du:dateUtc="2025-01-09T13:00:00Z">
          <w:pPr>
            <w:spacing w:after="160" w:line="276" w:lineRule="auto"/>
          </w:pPr>
        </w:pPrChange>
      </w:pPr>
      <w:r w:rsidRPr="00637E74">
        <w:t>This variability implies that certain modifications may be more effective under specific conditions, further emphasizing the significance of version B, which encompasses the strengths of both versions B1 and B2.</w:t>
      </w:r>
      <w:r>
        <w:t xml:space="preserve"> </w:t>
      </w:r>
      <w:r w:rsidRPr="00637E74">
        <w:t>Nevertheless, it is important to acknowledge that version B, despite its robustness and effectiveness, is the most time-consuming among all versions. This increased computational time may present a challenge for users who prioritize speed over accuracy.</w:t>
      </w:r>
    </w:p>
    <w:p w14:paraId="377A2EDB" w14:textId="612044DB" w:rsidR="005A05ED" w:rsidRPr="00DC7686" w:rsidRDefault="00317B74" w:rsidP="00726A86">
      <w:pPr>
        <w:spacing w:after="160" w:line="360" w:lineRule="auto"/>
        <w:rPr>
          <w:color w:val="FF0000"/>
        </w:rPr>
      </w:pPr>
      <w:r>
        <w:rPr>
          <w:color w:val="FF0000"/>
        </w:rPr>
        <w:br w:type="page"/>
      </w:r>
    </w:p>
    <w:p w14:paraId="7AF290A6" w14:textId="3CDC11BA" w:rsidR="00852965" w:rsidRDefault="00852965" w:rsidP="00852965">
      <w:pPr>
        <w:spacing w:after="160" w:line="276" w:lineRule="auto"/>
      </w:pPr>
      <w:r>
        <w:lastRenderedPageBreak/>
        <w:t xml:space="preserve">5.3. </w:t>
      </w:r>
      <w:r w:rsidRPr="00852965">
        <w:rPr>
          <w:u w:val="single"/>
        </w:rPr>
        <w:t xml:space="preserve">Optimization </w:t>
      </w:r>
      <w:del w:id="475" w:author="Yoel Shkolnisky" w:date="2025-01-09T17:06:00Z" w16du:dateUtc="2025-01-09T15:06:00Z">
        <w:r w:rsidRPr="00852965" w:rsidDel="0003603E">
          <w:rPr>
            <w:u w:val="single"/>
          </w:rPr>
          <w:delText xml:space="preserve">Comparison </w:delText>
        </w:r>
      </w:del>
      <w:ins w:id="476" w:author="Yoel Shkolnisky" w:date="2025-01-09T17:06:00Z" w16du:dateUtc="2025-01-09T15:06:00Z">
        <w:r w:rsidR="0003603E">
          <w:rPr>
            <w:rFonts w:hint="cs"/>
            <w:u w:val="single"/>
            <w:rtl/>
          </w:rPr>
          <w:t>ב</w:t>
        </w:r>
        <w:r w:rsidR="0003603E" w:rsidRPr="00852965">
          <w:rPr>
            <w:u w:val="single"/>
          </w:rPr>
          <w:t xml:space="preserve">omparison </w:t>
        </w:r>
      </w:ins>
      <w:r w:rsidRPr="00852965">
        <w:rPr>
          <w:u w:val="single"/>
        </w:rPr>
        <w:t xml:space="preserve">– BFGS </w:t>
      </w:r>
      <w:del w:id="477" w:author="Yoel Shkolnisky" w:date="2025-01-09T17:07:00Z" w16du:dateUtc="2025-01-09T15:07:00Z">
        <w:r w:rsidRPr="00852965" w:rsidDel="0003603E">
          <w:rPr>
            <w:u w:val="single"/>
          </w:rPr>
          <w:delText xml:space="preserve">Algorithm </w:delText>
        </w:r>
      </w:del>
      <w:ins w:id="478" w:author="Yoel Shkolnisky" w:date="2025-01-09T17:07:00Z" w16du:dateUtc="2025-01-09T15:07:00Z">
        <w:r w:rsidR="0003603E">
          <w:rPr>
            <w:u w:val="single"/>
          </w:rPr>
          <w:t>a</w:t>
        </w:r>
        <w:r w:rsidR="0003603E" w:rsidRPr="00852965">
          <w:rPr>
            <w:u w:val="single"/>
          </w:rPr>
          <w:t xml:space="preserve">lgorithm </w:t>
        </w:r>
      </w:ins>
      <w:r w:rsidRPr="00852965">
        <w:rPr>
          <w:u w:val="single"/>
        </w:rPr>
        <w:t xml:space="preserve">vs. 'Fit in Map' </w:t>
      </w:r>
      <w:r w:rsidRPr="00A33434">
        <w:t xml:space="preserve">(Test </w:t>
      </w:r>
      <w:del w:id="479" w:author="Yoel Shkolnisky" w:date="2025-01-09T17:07:00Z" w16du:dateUtc="2025-01-09T15:07:00Z">
        <w:r w:rsidRPr="00A33434" w:rsidDel="0003603E">
          <w:delText xml:space="preserve">Case </w:delText>
        </w:r>
      </w:del>
      <w:ins w:id="480" w:author="Yoel Shkolnisky" w:date="2025-01-09T17:07:00Z" w16du:dateUtc="2025-01-09T15:07:00Z">
        <w:r w:rsidR="0003603E">
          <w:t>c</w:t>
        </w:r>
        <w:r w:rsidR="0003603E" w:rsidRPr="00A33434">
          <w:t xml:space="preserve">ase </w:t>
        </w:r>
      </w:ins>
      <w:r>
        <w:t>C</w:t>
      </w:r>
      <w:r w:rsidRPr="00A33434">
        <w:t>):</w:t>
      </w:r>
    </w:p>
    <w:p w14:paraId="29C088DF" w14:textId="77777777" w:rsidR="009B3EE9" w:rsidRDefault="00F102E3" w:rsidP="0003603E">
      <w:pPr>
        <w:spacing w:after="160" w:line="276" w:lineRule="auto"/>
        <w:jc w:val="both"/>
        <w:rPr>
          <w:color w:val="FF0000"/>
        </w:rPr>
        <w:pPrChange w:id="481" w:author="Yoel Shkolnisky" w:date="2025-01-09T17:07:00Z" w16du:dateUtc="2025-01-09T15:07:00Z">
          <w:pPr>
            <w:spacing w:after="160" w:line="276" w:lineRule="auto"/>
          </w:pPr>
        </w:pPrChange>
      </w:pPr>
      <w:r w:rsidRPr="00F102E3">
        <w:rPr>
          <w:b/>
          <w:bCs/>
        </w:rPr>
        <w:t>Objective:</w:t>
      </w:r>
      <w:r w:rsidRPr="00F102E3">
        <w:t xml:space="preserve"> </w:t>
      </w:r>
      <w:r w:rsidR="007136AD" w:rsidRPr="007136AD">
        <w:t>This test case aims to perform a comparative analysis of the optimization methods employed by both the original EMalign algorithm and its ChimeraX-integrated counterpart. The original version of the latter is used to ensure the results truly reflect the quality of the optimization algorithms. Specifically, this study evaluates the optimization and accuracy of the BFGS algorithm utilized in the original EMalign, and the 'Fit in Map' feature implemented within the ChimeraX platform for volume alignment optimization.</w:t>
      </w:r>
    </w:p>
    <w:p w14:paraId="55DE3BDC" w14:textId="77777777" w:rsidR="00471905" w:rsidRDefault="009B3EE9" w:rsidP="0003603E">
      <w:pPr>
        <w:spacing w:after="160" w:line="276" w:lineRule="auto"/>
        <w:jc w:val="both"/>
        <w:rPr>
          <w:color w:val="FF0000"/>
        </w:rPr>
        <w:pPrChange w:id="482" w:author="Yoel Shkolnisky" w:date="2025-01-09T17:07:00Z" w16du:dateUtc="2025-01-09T15:07:00Z">
          <w:pPr>
            <w:spacing w:after="160" w:line="276" w:lineRule="auto"/>
          </w:pPr>
        </w:pPrChange>
      </w:pPr>
      <w:r w:rsidRPr="009B3EE9">
        <w:t>The results for each map are presented separately. A summarized table includes the</w:t>
      </w:r>
      <w:r>
        <w:t xml:space="preserve"> correlation of the maps pre-alignment, the</w:t>
      </w:r>
      <w:r w:rsidRPr="009B3EE9">
        <w:t xml:space="preserve"> average correlation values for the original version and the optimized versions using both the BFGS algorithm and the 'Fit in Map' feature. An interpretation of the results is provided for each map to offer a comprehensive understanding of the optimization differences. Additionally, plots are provided to visualize the results for each map. </w:t>
      </w:r>
    </w:p>
    <w:p w14:paraId="49AB49C1" w14:textId="5E3097A6" w:rsidR="00471905" w:rsidRPr="00D202B1" w:rsidRDefault="00471905" w:rsidP="0003603E">
      <w:pPr>
        <w:spacing w:after="160" w:line="276" w:lineRule="auto"/>
        <w:jc w:val="both"/>
        <w:pPrChange w:id="483" w:author="Yoel Shkolnisky" w:date="2025-01-09T17:07:00Z" w16du:dateUtc="2025-01-09T15:07:00Z">
          <w:pPr>
            <w:spacing w:after="160" w:line="276" w:lineRule="auto"/>
          </w:pPr>
        </w:pPrChange>
      </w:pPr>
      <w:r w:rsidRPr="00D202B1">
        <w:rPr>
          <w:b/>
          <w:bCs/>
        </w:rPr>
        <w:t>Results Summary</w:t>
      </w:r>
      <w:r w:rsidR="005108EB">
        <w:rPr>
          <w:rStyle w:val="FootnoteReference"/>
          <w:b/>
          <w:bCs/>
        </w:rPr>
        <w:footnoteReference w:id="3"/>
      </w:r>
      <w:r w:rsidRPr="00D202B1">
        <w:rPr>
          <w:b/>
          <w:bCs/>
        </w:rPr>
        <w:t>:</w:t>
      </w:r>
    </w:p>
    <w:tbl>
      <w:tblPr>
        <w:tblW w:w="787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277"/>
        <w:gridCol w:w="1277"/>
        <w:gridCol w:w="1277"/>
        <w:gridCol w:w="1277"/>
        <w:gridCol w:w="1349"/>
        <w:gridCol w:w="1421"/>
      </w:tblGrid>
      <w:tr w:rsidR="00535557" w:rsidRPr="00B35AC0" w14:paraId="609C5883" w14:textId="77777777" w:rsidTr="000F7A43">
        <w:trPr>
          <w:trHeight w:val="556"/>
        </w:trPr>
        <w:tc>
          <w:tcPr>
            <w:tcW w:w="1277" w:type="dxa"/>
            <w:shd w:val="clear" w:color="auto" w:fill="auto"/>
            <w:vAlign w:val="center"/>
            <w:hideMark/>
          </w:tcPr>
          <w:p w14:paraId="45C247B5" w14:textId="77777777" w:rsidR="00535557" w:rsidRPr="00651258" w:rsidRDefault="00535557" w:rsidP="0003603E">
            <w:pPr>
              <w:spacing w:line="276" w:lineRule="auto"/>
              <w:jc w:val="both"/>
              <w:rPr>
                <w:rFonts w:ascii="Calibri" w:eastAsia="Times New Roman" w:hAnsi="Calibri" w:cs="Calibri"/>
                <w:b/>
                <w:bCs/>
                <w:color w:val="000000"/>
                <w:kern w:val="0"/>
                <w:sz w:val="20"/>
                <w:szCs w:val="20"/>
                <w14:ligatures w14:val="none"/>
              </w:rPr>
              <w:pPrChange w:id="484" w:author="Yoel Shkolnisky" w:date="2025-01-09T17:07:00Z" w16du:dateUtc="2025-01-09T15:07:00Z">
                <w:pPr>
                  <w:spacing w:line="276" w:lineRule="auto"/>
                  <w:jc w:val="center"/>
                </w:pPr>
              </w:pPrChange>
            </w:pPr>
            <w:r w:rsidRPr="00651258">
              <w:rPr>
                <w:rFonts w:ascii="Calibri" w:eastAsia="Times New Roman" w:hAnsi="Calibri" w:cs="Calibri"/>
                <w:b/>
                <w:bCs/>
                <w:color w:val="000000"/>
                <w:kern w:val="0"/>
                <w:sz w:val="20"/>
                <w:szCs w:val="20"/>
                <w14:ligatures w14:val="none"/>
              </w:rPr>
              <w:t>EMD id</w:t>
            </w:r>
          </w:p>
        </w:tc>
        <w:tc>
          <w:tcPr>
            <w:tcW w:w="1277" w:type="dxa"/>
            <w:shd w:val="clear" w:color="auto" w:fill="auto"/>
            <w:vAlign w:val="center"/>
            <w:hideMark/>
          </w:tcPr>
          <w:p w14:paraId="4945C7F7" w14:textId="77777777" w:rsidR="00535557" w:rsidRPr="00651258" w:rsidRDefault="00535557" w:rsidP="0003603E">
            <w:pPr>
              <w:spacing w:line="276" w:lineRule="auto"/>
              <w:jc w:val="both"/>
              <w:rPr>
                <w:rFonts w:ascii="Calibri" w:eastAsia="Times New Roman" w:hAnsi="Calibri" w:cs="Calibri"/>
                <w:b/>
                <w:bCs/>
                <w:color w:val="000000"/>
                <w:kern w:val="0"/>
                <w:sz w:val="20"/>
                <w:szCs w:val="20"/>
                <w14:ligatures w14:val="none"/>
              </w:rPr>
              <w:pPrChange w:id="485" w:author="Yoel Shkolnisky" w:date="2025-01-09T17:07:00Z" w16du:dateUtc="2025-01-09T15:07:00Z">
                <w:pPr>
                  <w:spacing w:line="276" w:lineRule="auto"/>
                  <w:jc w:val="center"/>
                </w:pPr>
              </w:pPrChange>
            </w:pPr>
            <w:r w:rsidRPr="00B35AC0">
              <w:rPr>
                <w:rFonts w:ascii="Calibri" w:eastAsia="Times New Roman" w:hAnsi="Calibri" w:cs="Calibri"/>
                <w:b/>
                <w:bCs/>
                <w:color w:val="000000"/>
                <w:kern w:val="0"/>
                <w:sz w:val="20"/>
                <w:szCs w:val="20"/>
                <w14:ligatures w14:val="none"/>
              </w:rPr>
              <w:t>s</w:t>
            </w:r>
            <w:r w:rsidRPr="00651258">
              <w:rPr>
                <w:rFonts w:ascii="Calibri" w:eastAsia="Times New Roman" w:hAnsi="Calibri" w:cs="Calibri"/>
                <w:b/>
                <w:bCs/>
                <w:color w:val="000000"/>
                <w:kern w:val="0"/>
                <w:sz w:val="20"/>
                <w:szCs w:val="20"/>
                <w14:ligatures w14:val="none"/>
              </w:rPr>
              <w:t>ize</w:t>
            </w:r>
          </w:p>
        </w:tc>
        <w:tc>
          <w:tcPr>
            <w:tcW w:w="1277" w:type="dxa"/>
            <w:shd w:val="clear" w:color="auto" w:fill="auto"/>
            <w:vAlign w:val="center"/>
            <w:hideMark/>
          </w:tcPr>
          <w:p w14:paraId="15152713" w14:textId="77777777" w:rsidR="00535557" w:rsidRPr="00651258" w:rsidRDefault="00535557" w:rsidP="0003603E">
            <w:pPr>
              <w:spacing w:line="276" w:lineRule="auto"/>
              <w:jc w:val="both"/>
              <w:rPr>
                <w:rFonts w:ascii="Calibri" w:eastAsia="Times New Roman" w:hAnsi="Calibri" w:cs="Calibri"/>
                <w:b/>
                <w:bCs/>
                <w:color w:val="000000"/>
                <w:kern w:val="0"/>
                <w:sz w:val="20"/>
                <w:szCs w:val="20"/>
                <w14:ligatures w14:val="none"/>
              </w:rPr>
              <w:pPrChange w:id="486" w:author="Yoel Shkolnisky" w:date="2025-01-09T17:07:00Z" w16du:dateUtc="2025-01-09T15:07:00Z">
                <w:pPr>
                  <w:spacing w:line="276" w:lineRule="auto"/>
                  <w:jc w:val="center"/>
                </w:pPr>
              </w:pPrChange>
            </w:pPr>
            <w:r w:rsidRPr="00651258">
              <w:rPr>
                <w:rFonts w:ascii="Calibri" w:eastAsia="Times New Roman" w:hAnsi="Calibri" w:cs="Calibri"/>
                <w:b/>
                <w:bCs/>
                <w:color w:val="000000"/>
                <w:kern w:val="0"/>
                <w:sz w:val="20"/>
                <w:szCs w:val="20"/>
                <w14:ligatures w14:val="none"/>
              </w:rPr>
              <w:t>pre-EMalign</w:t>
            </w:r>
          </w:p>
        </w:tc>
        <w:tc>
          <w:tcPr>
            <w:tcW w:w="1277" w:type="dxa"/>
            <w:shd w:val="clear" w:color="auto" w:fill="auto"/>
            <w:vAlign w:val="center"/>
            <w:hideMark/>
          </w:tcPr>
          <w:p w14:paraId="6788BD4C" w14:textId="14610FCE" w:rsidR="00535557" w:rsidRPr="00651258" w:rsidRDefault="00535557" w:rsidP="0003603E">
            <w:pPr>
              <w:spacing w:line="276" w:lineRule="auto"/>
              <w:jc w:val="both"/>
              <w:rPr>
                <w:rFonts w:ascii="Calibri" w:eastAsia="Times New Roman" w:hAnsi="Calibri" w:cs="Calibri"/>
                <w:b/>
                <w:bCs/>
                <w:color w:val="000000"/>
                <w:kern w:val="0"/>
                <w:sz w:val="20"/>
                <w:szCs w:val="20"/>
                <w14:ligatures w14:val="none"/>
              </w:rPr>
              <w:pPrChange w:id="487" w:author="Yoel Shkolnisky" w:date="2025-01-09T17:07:00Z" w16du:dateUtc="2025-01-09T15:07:00Z">
                <w:pPr>
                  <w:spacing w:line="276" w:lineRule="auto"/>
                  <w:jc w:val="center"/>
                </w:pPr>
              </w:pPrChange>
            </w:pPr>
            <w:r>
              <w:rPr>
                <w:rFonts w:ascii="Calibri" w:eastAsia="Times New Roman" w:hAnsi="Calibri" w:cs="Calibri"/>
                <w:b/>
                <w:bCs/>
                <w:color w:val="000000"/>
                <w:kern w:val="0"/>
                <w:sz w:val="20"/>
                <w:szCs w:val="20"/>
                <w14:ligatures w14:val="none"/>
              </w:rPr>
              <w:t>BFGS</w:t>
            </w:r>
          </w:p>
        </w:tc>
        <w:tc>
          <w:tcPr>
            <w:tcW w:w="1349" w:type="dxa"/>
            <w:shd w:val="clear" w:color="auto" w:fill="auto"/>
            <w:vAlign w:val="center"/>
            <w:hideMark/>
          </w:tcPr>
          <w:p w14:paraId="03D2EBB3" w14:textId="287E14EB" w:rsidR="00535557" w:rsidRPr="00651258" w:rsidRDefault="00535557" w:rsidP="0003603E">
            <w:pPr>
              <w:spacing w:line="276" w:lineRule="auto"/>
              <w:jc w:val="both"/>
              <w:rPr>
                <w:rFonts w:ascii="Calibri" w:eastAsia="Times New Roman" w:hAnsi="Calibri" w:cs="Calibri"/>
                <w:b/>
                <w:bCs/>
                <w:color w:val="000000"/>
                <w:kern w:val="0"/>
                <w:sz w:val="20"/>
                <w:szCs w:val="20"/>
                <w14:ligatures w14:val="none"/>
              </w:rPr>
              <w:pPrChange w:id="488" w:author="Yoel Shkolnisky" w:date="2025-01-09T17:07:00Z" w16du:dateUtc="2025-01-09T15:07:00Z">
                <w:pPr>
                  <w:spacing w:line="276" w:lineRule="auto"/>
                  <w:jc w:val="center"/>
                </w:pPr>
              </w:pPrChange>
            </w:pPr>
            <w:r>
              <w:rPr>
                <w:rFonts w:ascii="Calibri" w:eastAsia="Times New Roman" w:hAnsi="Calibri" w:cs="Calibri"/>
                <w:b/>
                <w:bCs/>
                <w:color w:val="000000"/>
                <w:kern w:val="0"/>
                <w:sz w:val="20"/>
                <w:szCs w:val="20"/>
                <w14:ligatures w14:val="none"/>
              </w:rPr>
              <w:t>'Fit in Map'</w:t>
            </w:r>
          </w:p>
        </w:tc>
        <w:tc>
          <w:tcPr>
            <w:tcW w:w="1421" w:type="dxa"/>
            <w:shd w:val="clear" w:color="auto" w:fill="auto"/>
            <w:vAlign w:val="center"/>
            <w:hideMark/>
          </w:tcPr>
          <w:p w14:paraId="4DA8D265" w14:textId="77777777" w:rsidR="00535557" w:rsidRPr="00651258" w:rsidRDefault="00535557" w:rsidP="0003603E">
            <w:pPr>
              <w:spacing w:line="276" w:lineRule="auto"/>
              <w:jc w:val="both"/>
              <w:rPr>
                <w:rFonts w:ascii="Calibri" w:eastAsia="Times New Roman" w:hAnsi="Calibri" w:cs="Calibri"/>
                <w:b/>
                <w:bCs/>
                <w:color w:val="000000"/>
                <w:kern w:val="0"/>
                <w:sz w:val="20"/>
                <w:szCs w:val="20"/>
                <w14:ligatures w14:val="none"/>
              </w:rPr>
              <w:pPrChange w:id="489" w:author="Yoel Shkolnisky" w:date="2025-01-09T17:07:00Z" w16du:dateUtc="2025-01-09T15:07:00Z">
                <w:pPr>
                  <w:spacing w:line="276" w:lineRule="auto"/>
                  <w:jc w:val="center"/>
                </w:pPr>
              </w:pPrChange>
            </w:pPr>
            <w:r w:rsidRPr="00B35AC0">
              <w:rPr>
                <w:rFonts w:ascii="Calibri" w:eastAsia="Times New Roman" w:hAnsi="Calibri" w:cs="Calibri"/>
                <w:b/>
                <w:bCs/>
                <w:color w:val="000000"/>
                <w:kern w:val="0"/>
                <w:sz w:val="20"/>
                <w:szCs w:val="20"/>
                <w14:ligatures w14:val="none"/>
              </w:rPr>
              <w:t>d</w:t>
            </w:r>
            <w:r w:rsidRPr="00651258">
              <w:rPr>
                <w:rFonts w:ascii="Calibri" w:eastAsia="Times New Roman" w:hAnsi="Calibri" w:cs="Calibri"/>
                <w:b/>
                <w:bCs/>
                <w:color w:val="000000"/>
                <w:kern w:val="0"/>
                <w:sz w:val="20"/>
                <w:szCs w:val="20"/>
                <w14:ligatures w14:val="none"/>
              </w:rPr>
              <w:t>ifference</w:t>
            </w:r>
          </w:p>
        </w:tc>
      </w:tr>
      <w:tr w:rsidR="00535557" w:rsidRPr="00B35AC0" w14:paraId="6B3DCBD9" w14:textId="77777777" w:rsidTr="000F7A43">
        <w:trPr>
          <w:trHeight w:val="278"/>
        </w:trPr>
        <w:tc>
          <w:tcPr>
            <w:tcW w:w="1277" w:type="dxa"/>
            <w:shd w:val="clear" w:color="auto" w:fill="auto"/>
            <w:noWrap/>
            <w:vAlign w:val="center"/>
            <w:hideMark/>
          </w:tcPr>
          <w:p w14:paraId="68FC820A" w14:textId="77777777" w:rsidR="00535557" w:rsidRPr="00651258" w:rsidRDefault="00535557" w:rsidP="0003603E">
            <w:pPr>
              <w:spacing w:line="276" w:lineRule="auto"/>
              <w:jc w:val="both"/>
              <w:rPr>
                <w:rFonts w:ascii="Calibri" w:eastAsia="Times New Roman" w:hAnsi="Calibri" w:cs="Calibri"/>
                <w:color w:val="000000"/>
                <w:kern w:val="0"/>
                <w:sz w:val="20"/>
                <w:szCs w:val="20"/>
                <w14:ligatures w14:val="none"/>
              </w:rPr>
              <w:pPrChange w:id="490" w:author="Yoel Shkolnisky" w:date="2025-01-09T17:07:00Z" w16du:dateUtc="2025-01-09T15:07:00Z">
                <w:pPr>
                  <w:spacing w:line="276" w:lineRule="auto"/>
                  <w:jc w:val="center"/>
                </w:pPr>
              </w:pPrChange>
            </w:pPr>
            <w:r w:rsidRPr="00651258">
              <w:rPr>
                <w:rFonts w:ascii="Calibri" w:eastAsia="Times New Roman" w:hAnsi="Calibri" w:cs="Calibri"/>
                <w:color w:val="000000"/>
                <w:kern w:val="0"/>
                <w:sz w:val="20"/>
                <w:szCs w:val="20"/>
                <w14:ligatures w14:val="none"/>
              </w:rPr>
              <w:t>2660</w:t>
            </w:r>
          </w:p>
        </w:tc>
        <w:tc>
          <w:tcPr>
            <w:tcW w:w="1277" w:type="dxa"/>
            <w:shd w:val="clear" w:color="auto" w:fill="auto"/>
            <w:noWrap/>
            <w:vAlign w:val="center"/>
            <w:hideMark/>
          </w:tcPr>
          <w:p w14:paraId="3A159B6A" w14:textId="77777777" w:rsidR="00535557" w:rsidRPr="00651258" w:rsidRDefault="00535557" w:rsidP="0003603E">
            <w:pPr>
              <w:spacing w:line="276" w:lineRule="auto"/>
              <w:jc w:val="both"/>
              <w:rPr>
                <w:rFonts w:ascii="Calibri" w:eastAsia="Times New Roman" w:hAnsi="Calibri" w:cs="Calibri"/>
                <w:color w:val="000000"/>
                <w:kern w:val="0"/>
                <w:sz w:val="20"/>
                <w:szCs w:val="20"/>
                <w14:ligatures w14:val="none"/>
              </w:rPr>
              <w:pPrChange w:id="491" w:author="Yoel Shkolnisky" w:date="2025-01-09T17:07:00Z" w16du:dateUtc="2025-01-09T15:07:00Z">
                <w:pPr>
                  <w:spacing w:line="276" w:lineRule="auto"/>
                  <w:jc w:val="center"/>
                </w:pPr>
              </w:pPrChange>
            </w:pPr>
            <w:r w:rsidRPr="00651258">
              <w:rPr>
                <w:rFonts w:ascii="Calibri" w:eastAsia="Times New Roman" w:hAnsi="Calibri" w:cs="Calibri"/>
                <w:color w:val="000000"/>
                <w:kern w:val="0"/>
                <w:sz w:val="20"/>
                <w:szCs w:val="20"/>
                <w14:ligatures w14:val="none"/>
              </w:rPr>
              <w:t>360</w:t>
            </w:r>
          </w:p>
        </w:tc>
        <w:tc>
          <w:tcPr>
            <w:tcW w:w="1277" w:type="dxa"/>
            <w:shd w:val="clear" w:color="auto" w:fill="auto"/>
            <w:noWrap/>
            <w:vAlign w:val="center"/>
            <w:hideMark/>
          </w:tcPr>
          <w:p w14:paraId="69F80CEB" w14:textId="77777777" w:rsidR="00535557" w:rsidRPr="00651258" w:rsidRDefault="00535557" w:rsidP="0003603E">
            <w:pPr>
              <w:spacing w:line="276" w:lineRule="auto"/>
              <w:jc w:val="both"/>
              <w:rPr>
                <w:rFonts w:ascii="Calibri" w:eastAsia="Times New Roman" w:hAnsi="Calibri" w:cs="Calibri"/>
                <w:color w:val="000000"/>
                <w:kern w:val="0"/>
                <w:sz w:val="20"/>
                <w:szCs w:val="20"/>
                <w14:ligatures w14:val="none"/>
              </w:rPr>
              <w:pPrChange w:id="492" w:author="Yoel Shkolnisky" w:date="2025-01-09T17:07:00Z" w16du:dateUtc="2025-01-09T15:07:00Z">
                <w:pPr>
                  <w:spacing w:line="276" w:lineRule="auto"/>
                  <w:jc w:val="center"/>
                </w:pPr>
              </w:pPrChange>
            </w:pPr>
            <w:r w:rsidRPr="00651258">
              <w:rPr>
                <w:rFonts w:ascii="Calibri" w:eastAsia="Times New Roman" w:hAnsi="Calibri" w:cs="Calibri"/>
                <w:color w:val="000000"/>
                <w:kern w:val="0"/>
                <w:sz w:val="20"/>
                <w:szCs w:val="20"/>
                <w14:ligatures w14:val="none"/>
              </w:rPr>
              <w:t>0.0341</w:t>
            </w:r>
          </w:p>
        </w:tc>
        <w:tc>
          <w:tcPr>
            <w:tcW w:w="1277" w:type="dxa"/>
            <w:shd w:val="clear" w:color="auto" w:fill="auto"/>
            <w:noWrap/>
            <w:vAlign w:val="center"/>
            <w:hideMark/>
          </w:tcPr>
          <w:p w14:paraId="6C148449" w14:textId="4AB20BEF" w:rsidR="00535557" w:rsidRPr="00651258" w:rsidRDefault="005E33E9" w:rsidP="0003603E">
            <w:pPr>
              <w:spacing w:line="276" w:lineRule="auto"/>
              <w:jc w:val="both"/>
              <w:rPr>
                <w:rFonts w:ascii="Calibri" w:eastAsia="Times New Roman" w:hAnsi="Calibri" w:cs="Calibri"/>
                <w:color w:val="000000"/>
                <w:kern w:val="0"/>
                <w:sz w:val="20"/>
                <w:szCs w:val="20"/>
                <w14:ligatures w14:val="none"/>
              </w:rPr>
              <w:pPrChange w:id="493" w:author="Yoel Shkolnisky" w:date="2025-01-09T17:07:00Z" w16du:dateUtc="2025-01-09T15:07:00Z">
                <w:pPr>
                  <w:spacing w:line="276" w:lineRule="auto"/>
                  <w:jc w:val="center"/>
                </w:pPr>
              </w:pPrChange>
            </w:pPr>
            <w:r>
              <w:rPr>
                <w:rFonts w:ascii="Calibri" w:eastAsia="Times New Roman" w:hAnsi="Calibri" w:cs="Calibri"/>
                <w:color w:val="000000"/>
                <w:kern w:val="0"/>
                <w:sz w:val="20"/>
                <w:szCs w:val="20"/>
                <w14:ligatures w14:val="none"/>
              </w:rPr>
              <w:t>0.9113</w:t>
            </w:r>
          </w:p>
        </w:tc>
        <w:tc>
          <w:tcPr>
            <w:tcW w:w="1349" w:type="dxa"/>
            <w:shd w:val="clear" w:color="auto" w:fill="auto"/>
            <w:noWrap/>
            <w:vAlign w:val="center"/>
            <w:hideMark/>
          </w:tcPr>
          <w:p w14:paraId="6A23DA74" w14:textId="44E01F78" w:rsidR="00535557" w:rsidRPr="00651258" w:rsidRDefault="00535557" w:rsidP="0003603E">
            <w:pPr>
              <w:spacing w:line="276" w:lineRule="auto"/>
              <w:jc w:val="both"/>
              <w:rPr>
                <w:rFonts w:ascii="Calibri" w:eastAsia="Times New Roman" w:hAnsi="Calibri" w:cs="Calibri"/>
                <w:color w:val="000000"/>
                <w:kern w:val="0"/>
                <w:sz w:val="20"/>
                <w:szCs w:val="20"/>
                <w14:ligatures w14:val="none"/>
              </w:rPr>
              <w:pPrChange w:id="494" w:author="Yoel Shkolnisky" w:date="2025-01-09T17:07:00Z" w16du:dateUtc="2025-01-09T15:07:00Z">
                <w:pPr>
                  <w:spacing w:line="276" w:lineRule="auto"/>
                  <w:jc w:val="center"/>
                </w:pPr>
              </w:pPrChange>
            </w:pPr>
            <w:r w:rsidRPr="00651258">
              <w:rPr>
                <w:rFonts w:ascii="Calibri" w:eastAsia="Times New Roman" w:hAnsi="Calibri" w:cs="Calibri"/>
                <w:color w:val="000000"/>
                <w:kern w:val="0"/>
                <w:sz w:val="20"/>
                <w:szCs w:val="20"/>
                <w14:ligatures w14:val="none"/>
              </w:rPr>
              <w:t>0.</w:t>
            </w:r>
            <w:r w:rsidR="005E33E9">
              <w:rPr>
                <w:rFonts w:ascii="Calibri" w:eastAsia="Times New Roman" w:hAnsi="Calibri" w:cs="Calibri"/>
                <w:color w:val="000000"/>
                <w:kern w:val="0"/>
                <w:sz w:val="20"/>
                <w:szCs w:val="20"/>
                <w14:ligatures w14:val="none"/>
              </w:rPr>
              <w:t>9565</w:t>
            </w:r>
          </w:p>
        </w:tc>
        <w:tc>
          <w:tcPr>
            <w:tcW w:w="1421" w:type="dxa"/>
            <w:shd w:val="clear" w:color="auto" w:fill="auto"/>
            <w:noWrap/>
            <w:vAlign w:val="center"/>
            <w:hideMark/>
          </w:tcPr>
          <w:p w14:paraId="7C8090BE" w14:textId="70B95EC1" w:rsidR="00535557" w:rsidRPr="00651258" w:rsidRDefault="005E33E9" w:rsidP="0003603E">
            <w:pPr>
              <w:spacing w:line="276" w:lineRule="auto"/>
              <w:jc w:val="both"/>
              <w:rPr>
                <w:rFonts w:ascii="Calibri" w:eastAsia="Times New Roman" w:hAnsi="Calibri" w:cs="Calibri"/>
                <w:color w:val="000000"/>
                <w:kern w:val="0"/>
                <w:sz w:val="20"/>
                <w:szCs w:val="20"/>
                <w14:ligatures w14:val="none"/>
              </w:rPr>
              <w:pPrChange w:id="495" w:author="Yoel Shkolnisky" w:date="2025-01-09T17:07:00Z" w16du:dateUtc="2025-01-09T15:07:00Z">
                <w:pPr>
                  <w:spacing w:line="276" w:lineRule="auto"/>
                  <w:jc w:val="center"/>
                </w:pPr>
              </w:pPrChange>
            </w:pPr>
            <w:r>
              <w:rPr>
                <w:rFonts w:ascii="Calibri" w:eastAsia="Times New Roman" w:hAnsi="Calibri" w:cs="Calibri"/>
                <w:color w:val="000000"/>
                <w:kern w:val="0"/>
                <w:sz w:val="20"/>
                <w:szCs w:val="20"/>
                <w14:ligatures w14:val="none"/>
              </w:rPr>
              <w:t>0.0452</w:t>
            </w:r>
          </w:p>
        </w:tc>
      </w:tr>
      <w:tr w:rsidR="00535557" w:rsidRPr="00B35AC0" w14:paraId="26679D2C" w14:textId="77777777" w:rsidTr="000F7A43">
        <w:trPr>
          <w:trHeight w:val="278"/>
        </w:trPr>
        <w:tc>
          <w:tcPr>
            <w:tcW w:w="1277" w:type="dxa"/>
            <w:shd w:val="clear" w:color="auto" w:fill="auto"/>
            <w:noWrap/>
            <w:vAlign w:val="center"/>
            <w:hideMark/>
          </w:tcPr>
          <w:p w14:paraId="3CC2235E" w14:textId="77777777" w:rsidR="00535557" w:rsidRPr="00651258" w:rsidRDefault="00535557" w:rsidP="0003603E">
            <w:pPr>
              <w:spacing w:line="276" w:lineRule="auto"/>
              <w:jc w:val="both"/>
              <w:rPr>
                <w:rFonts w:ascii="Calibri" w:eastAsia="Times New Roman" w:hAnsi="Calibri" w:cs="Calibri"/>
                <w:color w:val="000000"/>
                <w:kern w:val="0"/>
                <w:sz w:val="20"/>
                <w:szCs w:val="20"/>
                <w14:ligatures w14:val="none"/>
              </w:rPr>
              <w:pPrChange w:id="496" w:author="Yoel Shkolnisky" w:date="2025-01-09T17:07:00Z" w16du:dateUtc="2025-01-09T15:07:00Z">
                <w:pPr>
                  <w:spacing w:line="276" w:lineRule="auto"/>
                  <w:jc w:val="center"/>
                </w:pPr>
              </w:pPrChange>
            </w:pPr>
            <w:r w:rsidRPr="00651258">
              <w:rPr>
                <w:rFonts w:ascii="Calibri" w:eastAsia="Times New Roman" w:hAnsi="Calibri" w:cs="Calibri"/>
                <w:color w:val="000000"/>
                <w:kern w:val="0"/>
                <w:sz w:val="20"/>
                <w:szCs w:val="20"/>
                <w14:ligatures w14:val="none"/>
              </w:rPr>
              <w:t>19195</w:t>
            </w:r>
          </w:p>
        </w:tc>
        <w:tc>
          <w:tcPr>
            <w:tcW w:w="1277" w:type="dxa"/>
            <w:shd w:val="clear" w:color="auto" w:fill="auto"/>
            <w:noWrap/>
            <w:vAlign w:val="center"/>
            <w:hideMark/>
          </w:tcPr>
          <w:p w14:paraId="7ED39766" w14:textId="77777777" w:rsidR="00535557" w:rsidRPr="00651258" w:rsidRDefault="00535557" w:rsidP="0003603E">
            <w:pPr>
              <w:spacing w:line="276" w:lineRule="auto"/>
              <w:jc w:val="both"/>
              <w:rPr>
                <w:rFonts w:ascii="Calibri" w:eastAsia="Times New Roman" w:hAnsi="Calibri" w:cs="Calibri"/>
                <w:color w:val="000000"/>
                <w:kern w:val="0"/>
                <w:sz w:val="20"/>
                <w:szCs w:val="20"/>
                <w14:ligatures w14:val="none"/>
              </w:rPr>
              <w:pPrChange w:id="497" w:author="Yoel Shkolnisky" w:date="2025-01-09T17:07:00Z" w16du:dateUtc="2025-01-09T15:07:00Z">
                <w:pPr>
                  <w:spacing w:line="276" w:lineRule="auto"/>
                  <w:jc w:val="center"/>
                </w:pPr>
              </w:pPrChange>
            </w:pPr>
            <w:r w:rsidRPr="00651258">
              <w:rPr>
                <w:rFonts w:ascii="Calibri" w:eastAsia="Times New Roman" w:hAnsi="Calibri" w:cs="Calibri"/>
                <w:color w:val="000000"/>
                <w:kern w:val="0"/>
                <w:sz w:val="20"/>
                <w:szCs w:val="20"/>
                <w14:ligatures w14:val="none"/>
              </w:rPr>
              <w:t>420</w:t>
            </w:r>
          </w:p>
        </w:tc>
        <w:tc>
          <w:tcPr>
            <w:tcW w:w="1277" w:type="dxa"/>
            <w:shd w:val="clear" w:color="auto" w:fill="auto"/>
            <w:noWrap/>
            <w:vAlign w:val="center"/>
            <w:hideMark/>
          </w:tcPr>
          <w:p w14:paraId="1664247C" w14:textId="77777777" w:rsidR="00535557" w:rsidRPr="00651258" w:rsidRDefault="00535557" w:rsidP="0003603E">
            <w:pPr>
              <w:spacing w:line="276" w:lineRule="auto"/>
              <w:jc w:val="both"/>
              <w:rPr>
                <w:rFonts w:ascii="Calibri" w:eastAsia="Times New Roman" w:hAnsi="Calibri" w:cs="Calibri"/>
                <w:color w:val="000000"/>
                <w:kern w:val="0"/>
                <w:sz w:val="20"/>
                <w:szCs w:val="20"/>
                <w14:ligatures w14:val="none"/>
              </w:rPr>
              <w:pPrChange w:id="498" w:author="Yoel Shkolnisky" w:date="2025-01-09T17:07:00Z" w16du:dateUtc="2025-01-09T15:07:00Z">
                <w:pPr>
                  <w:spacing w:line="276" w:lineRule="auto"/>
                  <w:jc w:val="center"/>
                </w:pPr>
              </w:pPrChange>
            </w:pPr>
            <w:r w:rsidRPr="00651258">
              <w:rPr>
                <w:rFonts w:ascii="Calibri" w:eastAsia="Times New Roman" w:hAnsi="Calibri" w:cs="Calibri"/>
                <w:color w:val="000000"/>
                <w:kern w:val="0"/>
                <w:sz w:val="20"/>
                <w:szCs w:val="20"/>
                <w14:ligatures w14:val="none"/>
              </w:rPr>
              <w:t>0.2821</w:t>
            </w:r>
          </w:p>
        </w:tc>
        <w:tc>
          <w:tcPr>
            <w:tcW w:w="1277" w:type="dxa"/>
            <w:shd w:val="clear" w:color="auto" w:fill="auto"/>
            <w:noWrap/>
            <w:vAlign w:val="center"/>
            <w:hideMark/>
          </w:tcPr>
          <w:p w14:paraId="1AD8696A" w14:textId="5C081492" w:rsidR="00535557" w:rsidRPr="00651258" w:rsidRDefault="00535557" w:rsidP="0003603E">
            <w:pPr>
              <w:spacing w:line="276" w:lineRule="auto"/>
              <w:jc w:val="both"/>
              <w:rPr>
                <w:rFonts w:ascii="Calibri" w:eastAsia="Times New Roman" w:hAnsi="Calibri" w:cs="Calibri"/>
                <w:color w:val="000000"/>
                <w:kern w:val="0"/>
                <w:sz w:val="20"/>
                <w:szCs w:val="20"/>
                <w14:ligatures w14:val="none"/>
              </w:rPr>
              <w:pPrChange w:id="499" w:author="Yoel Shkolnisky" w:date="2025-01-09T17:07:00Z" w16du:dateUtc="2025-01-09T15:07:00Z">
                <w:pPr>
                  <w:spacing w:line="276" w:lineRule="auto"/>
                  <w:jc w:val="center"/>
                </w:pPr>
              </w:pPrChange>
            </w:pPr>
            <w:r w:rsidRPr="00651258">
              <w:rPr>
                <w:rFonts w:ascii="Calibri" w:eastAsia="Times New Roman" w:hAnsi="Calibri" w:cs="Calibri"/>
                <w:color w:val="000000"/>
                <w:kern w:val="0"/>
                <w:sz w:val="20"/>
                <w:szCs w:val="20"/>
                <w14:ligatures w14:val="none"/>
              </w:rPr>
              <w:t>0.</w:t>
            </w:r>
            <w:r w:rsidR="005E33E9">
              <w:rPr>
                <w:rFonts w:ascii="Calibri" w:eastAsia="Times New Roman" w:hAnsi="Calibri" w:cs="Calibri"/>
                <w:color w:val="000000"/>
                <w:kern w:val="0"/>
                <w:sz w:val="20"/>
                <w:szCs w:val="20"/>
                <w14:ligatures w14:val="none"/>
              </w:rPr>
              <w:t>6554</w:t>
            </w:r>
          </w:p>
        </w:tc>
        <w:tc>
          <w:tcPr>
            <w:tcW w:w="1349" w:type="dxa"/>
            <w:shd w:val="clear" w:color="auto" w:fill="auto"/>
            <w:noWrap/>
            <w:vAlign w:val="center"/>
            <w:hideMark/>
          </w:tcPr>
          <w:p w14:paraId="7B50BC1B" w14:textId="6267512D" w:rsidR="00535557" w:rsidRPr="00651258" w:rsidRDefault="00535557" w:rsidP="0003603E">
            <w:pPr>
              <w:spacing w:line="276" w:lineRule="auto"/>
              <w:jc w:val="both"/>
              <w:rPr>
                <w:rFonts w:ascii="Calibri" w:eastAsia="Times New Roman" w:hAnsi="Calibri" w:cs="Calibri"/>
                <w:color w:val="000000"/>
                <w:kern w:val="0"/>
                <w:sz w:val="20"/>
                <w:szCs w:val="20"/>
                <w14:ligatures w14:val="none"/>
              </w:rPr>
              <w:pPrChange w:id="500" w:author="Yoel Shkolnisky" w:date="2025-01-09T17:07:00Z" w16du:dateUtc="2025-01-09T15:07:00Z">
                <w:pPr>
                  <w:spacing w:line="276" w:lineRule="auto"/>
                  <w:jc w:val="center"/>
                </w:pPr>
              </w:pPrChange>
            </w:pPr>
            <w:r w:rsidRPr="00651258">
              <w:rPr>
                <w:rFonts w:ascii="Calibri" w:eastAsia="Times New Roman" w:hAnsi="Calibri" w:cs="Calibri"/>
                <w:color w:val="000000"/>
                <w:kern w:val="0"/>
                <w:sz w:val="20"/>
                <w:szCs w:val="20"/>
                <w14:ligatures w14:val="none"/>
              </w:rPr>
              <w:t>0.</w:t>
            </w:r>
            <w:r w:rsidR="005E33E9">
              <w:rPr>
                <w:rFonts w:ascii="Calibri" w:eastAsia="Times New Roman" w:hAnsi="Calibri" w:cs="Calibri"/>
                <w:color w:val="000000"/>
                <w:kern w:val="0"/>
                <w:sz w:val="20"/>
                <w:szCs w:val="20"/>
                <w14:ligatures w14:val="none"/>
              </w:rPr>
              <w:t>941</w:t>
            </w:r>
            <w:r w:rsidR="00A13250">
              <w:rPr>
                <w:rFonts w:ascii="Calibri" w:eastAsia="Times New Roman" w:hAnsi="Calibri" w:cs="Calibri"/>
                <w:color w:val="000000"/>
                <w:kern w:val="0"/>
                <w:sz w:val="20"/>
                <w:szCs w:val="20"/>
                <w14:ligatures w14:val="none"/>
              </w:rPr>
              <w:t>2</w:t>
            </w:r>
          </w:p>
        </w:tc>
        <w:tc>
          <w:tcPr>
            <w:tcW w:w="1421" w:type="dxa"/>
            <w:shd w:val="clear" w:color="auto" w:fill="auto"/>
            <w:noWrap/>
            <w:vAlign w:val="center"/>
            <w:hideMark/>
          </w:tcPr>
          <w:p w14:paraId="634D4547" w14:textId="57709D46" w:rsidR="00535557" w:rsidRPr="00651258" w:rsidRDefault="00535557" w:rsidP="0003603E">
            <w:pPr>
              <w:spacing w:line="276" w:lineRule="auto"/>
              <w:jc w:val="both"/>
              <w:rPr>
                <w:rFonts w:ascii="Calibri" w:eastAsia="Times New Roman" w:hAnsi="Calibri" w:cs="Calibri"/>
                <w:color w:val="000000"/>
                <w:kern w:val="0"/>
                <w:sz w:val="20"/>
                <w:szCs w:val="20"/>
                <w14:ligatures w14:val="none"/>
              </w:rPr>
              <w:pPrChange w:id="501" w:author="Yoel Shkolnisky" w:date="2025-01-09T17:07:00Z" w16du:dateUtc="2025-01-09T15:07:00Z">
                <w:pPr>
                  <w:spacing w:line="276" w:lineRule="auto"/>
                  <w:jc w:val="center"/>
                </w:pPr>
              </w:pPrChange>
            </w:pPr>
            <w:r w:rsidRPr="00651258">
              <w:rPr>
                <w:rFonts w:ascii="Calibri" w:eastAsia="Times New Roman" w:hAnsi="Calibri" w:cs="Calibri"/>
                <w:color w:val="000000"/>
                <w:kern w:val="0"/>
                <w:sz w:val="20"/>
                <w:szCs w:val="20"/>
                <w14:ligatures w14:val="none"/>
              </w:rPr>
              <w:t>0.</w:t>
            </w:r>
            <w:r w:rsidR="005E33E9">
              <w:rPr>
                <w:rFonts w:ascii="Calibri" w:eastAsia="Times New Roman" w:hAnsi="Calibri" w:cs="Calibri"/>
                <w:color w:val="000000"/>
                <w:kern w:val="0"/>
                <w:sz w:val="20"/>
                <w:szCs w:val="20"/>
                <w14:ligatures w14:val="none"/>
              </w:rPr>
              <w:t>285</w:t>
            </w:r>
            <w:r w:rsidR="00A13250">
              <w:rPr>
                <w:rFonts w:ascii="Calibri" w:eastAsia="Times New Roman" w:hAnsi="Calibri" w:cs="Calibri"/>
                <w:color w:val="000000"/>
                <w:kern w:val="0"/>
                <w:sz w:val="20"/>
                <w:szCs w:val="20"/>
                <w14:ligatures w14:val="none"/>
              </w:rPr>
              <w:t>8</w:t>
            </w:r>
          </w:p>
        </w:tc>
      </w:tr>
      <w:tr w:rsidR="00535557" w:rsidRPr="00B35AC0" w14:paraId="20F4CF89" w14:textId="77777777" w:rsidTr="000F7A43">
        <w:trPr>
          <w:trHeight w:val="278"/>
        </w:trPr>
        <w:tc>
          <w:tcPr>
            <w:tcW w:w="1277" w:type="dxa"/>
            <w:shd w:val="clear" w:color="auto" w:fill="auto"/>
            <w:noWrap/>
            <w:vAlign w:val="center"/>
            <w:hideMark/>
          </w:tcPr>
          <w:p w14:paraId="7005556E" w14:textId="77777777" w:rsidR="00535557" w:rsidRPr="00651258" w:rsidRDefault="00535557" w:rsidP="0003603E">
            <w:pPr>
              <w:spacing w:line="276" w:lineRule="auto"/>
              <w:jc w:val="both"/>
              <w:rPr>
                <w:rFonts w:ascii="Calibri" w:eastAsia="Times New Roman" w:hAnsi="Calibri" w:cs="Calibri"/>
                <w:color w:val="000000"/>
                <w:kern w:val="0"/>
                <w:sz w:val="20"/>
                <w:szCs w:val="20"/>
                <w14:ligatures w14:val="none"/>
              </w:rPr>
              <w:pPrChange w:id="502" w:author="Yoel Shkolnisky" w:date="2025-01-09T17:07:00Z" w16du:dateUtc="2025-01-09T15:07:00Z">
                <w:pPr>
                  <w:spacing w:line="276" w:lineRule="auto"/>
                  <w:jc w:val="center"/>
                </w:pPr>
              </w:pPrChange>
            </w:pPr>
            <w:r w:rsidRPr="00651258">
              <w:rPr>
                <w:rFonts w:ascii="Calibri" w:eastAsia="Times New Roman" w:hAnsi="Calibri" w:cs="Calibri"/>
                <w:color w:val="000000"/>
                <w:kern w:val="0"/>
                <w:sz w:val="20"/>
                <w:szCs w:val="20"/>
                <w14:ligatures w14:val="none"/>
              </w:rPr>
              <w:t>35413</w:t>
            </w:r>
          </w:p>
        </w:tc>
        <w:tc>
          <w:tcPr>
            <w:tcW w:w="1277" w:type="dxa"/>
            <w:shd w:val="clear" w:color="auto" w:fill="auto"/>
            <w:noWrap/>
            <w:vAlign w:val="center"/>
            <w:hideMark/>
          </w:tcPr>
          <w:p w14:paraId="17AB62DC" w14:textId="77777777" w:rsidR="00535557" w:rsidRPr="00651258" w:rsidRDefault="00535557" w:rsidP="0003603E">
            <w:pPr>
              <w:spacing w:line="276" w:lineRule="auto"/>
              <w:jc w:val="both"/>
              <w:rPr>
                <w:rFonts w:ascii="Calibri" w:eastAsia="Times New Roman" w:hAnsi="Calibri" w:cs="Calibri"/>
                <w:color w:val="000000"/>
                <w:kern w:val="0"/>
                <w:sz w:val="20"/>
                <w:szCs w:val="20"/>
                <w14:ligatures w14:val="none"/>
              </w:rPr>
              <w:pPrChange w:id="503" w:author="Yoel Shkolnisky" w:date="2025-01-09T17:07:00Z" w16du:dateUtc="2025-01-09T15:07:00Z">
                <w:pPr>
                  <w:spacing w:line="276" w:lineRule="auto"/>
                  <w:jc w:val="center"/>
                </w:pPr>
              </w:pPrChange>
            </w:pPr>
            <w:r w:rsidRPr="00651258">
              <w:rPr>
                <w:rFonts w:ascii="Calibri" w:eastAsia="Times New Roman" w:hAnsi="Calibri" w:cs="Calibri"/>
                <w:color w:val="000000"/>
                <w:kern w:val="0"/>
                <w:sz w:val="20"/>
                <w:szCs w:val="20"/>
                <w14:ligatures w14:val="none"/>
              </w:rPr>
              <w:t>320</w:t>
            </w:r>
          </w:p>
        </w:tc>
        <w:tc>
          <w:tcPr>
            <w:tcW w:w="1277" w:type="dxa"/>
            <w:shd w:val="clear" w:color="auto" w:fill="auto"/>
            <w:noWrap/>
            <w:vAlign w:val="center"/>
            <w:hideMark/>
          </w:tcPr>
          <w:p w14:paraId="24FC5C2E" w14:textId="77777777" w:rsidR="00535557" w:rsidRPr="00651258" w:rsidRDefault="00535557" w:rsidP="0003603E">
            <w:pPr>
              <w:spacing w:line="276" w:lineRule="auto"/>
              <w:jc w:val="both"/>
              <w:rPr>
                <w:rFonts w:ascii="Calibri" w:eastAsia="Times New Roman" w:hAnsi="Calibri" w:cs="Calibri"/>
                <w:color w:val="000000"/>
                <w:kern w:val="0"/>
                <w:sz w:val="20"/>
                <w:szCs w:val="20"/>
                <w14:ligatures w14:val="none"/>
              </w:rPr>
              <w:pPrChange w:id="504" w:author="Yoel Shkolnisky" w:date="2025-01-09T17:07:00Z" w16du:dateUtc="2025-01-09T15:07:00Z">
                <w:pPr>
                  <w:spacing w:line="276" w:lineRule="auto"/>
                  <w:jc w:val="center"/>
                </w:pPr>
              </w:pPrChange>
            </w:pPr>
            <w:r w:rsidRPr="00651258">
              <w:rPr>
                <w:rFonts w:ascii="Calibri" w:eastAsia="Times New Roman" w:hAnsi="Calibri" w:cs="Calibri"/>
                <w:color w:val="000000"/>
                <w:kern w:val="0"/>
                <w:sz w:val="20"/>
                <w:szCs w:val="20"/>
                <w14:ligatures w14:val="none"/>
              </w:rPr>
              <w:t>0.2072</w:t>
            </w:r>
          </w:p>
        </w:tc>
        <w:tc>
          <w:tcPr>
            <w:tcW w:w="1277" w:type="dxa"/>
            <w:shd w:val="clear" w:color="auto" w:fill="auto"/>
            <w:noWrap/>
            <w:vAlign w:val="center"/>
            <w:hideMark/>
          </w:tcPr>
          <w:p w14:paraId="0069046A" w14:textId="25DF2860" w:rsidR="00535557" w:rsidRPr="00651258" w:rsidRDefault="00535557" w:rsidP="0003603E">
            <w:pPr>
              <w:spacing w:line="276" w:lineRule="auto"/>
              <w:jc w:val="both"/>
              <w:rPr>
                <w:rFonts w:ascii="Calibri" w:eastAsia="Times New Roman" w:hAnsi="Calibri" w:cs="Calibri"/>
                <w:color w:val="000000"/>
                <w:kern w:val="0"/>
                <w:sz w:val="20"/>
                <w:szCs w:val="20"/>
                <w14:ligatures w14:val="none"/>
              </w:rPr>
              <w:pPrChange w:id="505" w:author="Yoel Shkolnisky" w:date="2025-01-09T17:07:00Z" w16du:dateUtc="2025-01-09T15:07:00Z">
                <w:pPr>
                  <w:spacing w:line="276" w:lineRule="auto"/>
                  <w:jc w:val="center"/>
                </w:pPr>
              </w:pPrChange>
            </w:pPr>
            <w:r w:rsidRPr="00651258">
              <w:rPr>
                <w:rFonts w:ascii="Calibri" w:eastAsia="Times New Roman" w:hAnsi="Calibri" w:cs="Calibri"/>
                <w:color w:val="000000"/>
                <w:kern w:val="0"/>
                <w:sz w:val="20"/>
                <w:szCs w:val="20"/>
                <w14:ligatures w14:val="none"/>
              </w:rPr>
              <w:t>0.</w:t>
            </w:r>
            <w:r w:rsidR="005E33E9">
              <w:rPr>
                <w:rFonts w:ascii="Calibri" w:eastAsia="Times New Roman" w:hAnsi="Calibri" w:cs="Calibri"/>
                <w:color w:val="000000"/>
                <w:kern w:val="0"/>
                <w:sz w:val="20"/>
                <w:szCs w:val="20"/>
                <w14:ligatures w14:val="none"/>
              </w:rPr>
              <w:t>5316</w:t>
            </w:r>
          </w:p>
        </w:tc>
        <w:tc>
          <w:tcPr>
            <w:tcW w:w="1349" w:type="dxa"/>
            <w:shd w:val="clear" w:color="auto" w:fill="auto"/>
            <w:noWrap/>
            <w:vAlign w:val="center"/>
            <w:hideMark/>
          </w:tcPr>
          <w:p w14:paraId="57DB16B8" w14:textId="5C2ACB6C" w:rsidR="00535557" w:rsidRPr="00651258" w:rsidRDefault="00535557" w:rsidP="0003603E">
            <w:pPr>
              <w:spacing w:line="276" w:lineRule="auto"/>
              <w:jc w:val="both"/>
              <w:rPr>
                <w:rFonts w:ascii="Calibri" w:eastAsia="Times New Roman" w:hAnsi="Calibri" w:cs="Calibri"/>
                <w:color w:val="000000"/>
                <w:kern w:val="0"/>
                <w:sz w:val="20"/>
                <w:szCs w:val="20"/>
                <w14:ligatures w14:val="none"/>
              </w:rPr>
              <w:pPrChange w:id="506" w:author="Yoel Shkolnisky" w:date="2025-01-09T17:07:00Z" w16du:dateUtc="2025-01-09T15:07:00Z">
                <w:pPr>
                  <w:spacing w:line="276" w:lineRule="auto"/>
                  <w:jc w:val="center"/>
                </w:pPr>
              </w:pPrChange>
            </w:pPr>
            <w:r w:rsidRPr="00651258">
              <w:rPr>
                <w:rFonts w:ascii="Calibri" w:eastAsia="Times New Roman" w:hAnsi="Calibri" w:cs="Calibri"/>
                <w:color w:val="000000"/>
                <w:kern w:val="0"/>
                <w:sz w:val="20"/>
                <w:szCs w:val="20"/>
                <w14:ligatures w14:val="none"/>
              </w:rPr>
              <w:t>0.</w:t>
            </w:r>
            <w:r w:rsidR="00A13250">
              <w:rPr>
                <w:rFonts w:ascii="Calibri" w:eastAsia="Times New Roman" w:hAnsi="Calibri" w:cs="Calibri"/>
                <w:color w:val="000000"/>
                <w:kern w:val="0"/>
                <w:sz w:val="20"/>
                <w:szCs w:val="20"/>
                <w14:ligatures w14:val="none"/>
              </w:rPr>
              <w:t>7110</w:t>
            </w:r>
          </w:p>
        </w:tc>
        <w:tc>
          <w:tcPr>
            <w:tcW w:w="1421" w:type="dxa"/>
            <w:shd w:val="clear" w:color="auto" w:fill="auto"/>
            <w:noWrap/>
            <w:vAlign w:val="center"/>
            <w:hideMark/>
          </w:tcPr>
          <w:p w14:paraId="0B03843D" w14:textId="7DEEA92D" w:rsidR="00535557" w:rsidRPr="00651258" w:rsidRDefault="00535557" w:rsidP="0003603E">
            <w:pPr>
              <w:spacing w:line="276" w:lineRule="auto"/>
              <w:jc w:val="both"/>
              <w:rPr>
                <w:rFonts w:ascii="Calibri" w:eastAsia="Times New Roman" w:hAnsi="Calibri" w:cs="Calibri"/>
                <w:color w:val="000000"/>
                <w:kern w:val="0"/>
                <w:sz w:val="20"/>
                <w:szCs w:val="20"/>
                <w14:ligatures w14:val="none"/>
              </w:rPr>
              <w:pPrChange w:id="507" w:author="Yoel Shkolnisky" w:date="2025-01-09T17:07:00Z" w16du:dateUtc="2025-01-09T15:07:00Z">
                <w:pPr>
                  <w:spacing w:line="276" w:lineRule="auto"/>
                  <w:jc w:val="center"/>
                </w:pPr>
              </w:pPrChange>
            </w:pPr>
            <w:r w:rsidRPr="00651258">
              <w:rPr>
                <w:rFonts w:ascii="Calibri" w:eastAsia="Times New Roman" w:hAnsi="Calibri" w:cs="Calibri"/>
                <w:color w:val="000000"/>
                <w:kern w:val="0"/>
                <w:sz w:val="20"/>
                <w:szCs w:val="20"/>
                <w14:ligatures w14:val="none"/>
              </w:rPr>
              <w:t>0.</w:t>
            </w:r>
            <w:r w:rsidR="00A13250">
              <w:rPr>
                <w:rFonts w:ascii="Calibri" w:eastAsia="Times New Roman" w:hAnsi="Calibri" w:cs="Calibri"/>
                <w:color w:val="000000"/>
                <w:kern w:val="0"/>
                <w:sz w:val="20"/>
                <w:szCs w:val="20"/>
                <w14:ligatures w14:val="none"/>
              </w:rPr>
              <w:t>1794</w:t>
            </w:r>
          </w:p>
        </w:tc>
      </w:tr>
    </w:tbl>
    <w:p w14:paraId="19EA77A9" w14:textId="77777777" w:rsidR="00D36E45" w:rsidRDefault="00D36E45" w:rsidP="0003603E">
      <w:pPr>
        <w:spacing w:after="160" w:line="276" w:lineRule="auto"/>
        <w:jc w:val="both"/>
        <w:rPr>
          <w:color w:val="FF0000"/>
        </w:rPr>
        <w:pPrChange w:id="508" w:author="Yoel Shkolnisky" w:date="2025-01-09T17:07:00Z" w16du:dateUtc="2025-01-09T15:07:00Z">
          <w:pPr>
            <w:spacing w:after="160" w:line="276" w:lineRule="auto"/>
          </w:pPr>
        </w:pPrChange>
      </w:pPr>
    </w:p>
    <w:p w14:paraId="11A74402" w14:textId="77777777" w:rsidR="00350513" w:rsidRDefault="00D36E45" w:rsidP="0003603E">
      <w:pPr>
        <w:spacing w:after="160" w:line="276" w:lineRule="auto"/>
        <w:jc w:val="both"/>
        <w:pPrChange w:id="509" w:author="Yoel Shkolnisky" w:date="2025-01-09T17:07:00Z" w16du:dateUtc="2025-01-09T15:07:00Z">
          <w:pPr>
            <w:spacing w:after="160" w:line="276" w:lineRule="auto"/>
          </w:pPr>
        </w:pPrChange>
      </w:pPr>
      <w:r w:rsidRPr="00D36E45">
        <w:rPr>
          <w:b/>
          <w:bCs/>
        </w:rPr>
        <w:t>Interpretation</w:t>
      </w:r>
      <w:r w:rsidRPr="00D36E45">
        <w:t xml:space="preserve">: </w:t>
      </w:r>
      <w:r w:rsidR="00350513" w:rsidRPr="00350513">
        <w:t xml:space="preserve">The summary table provides an overview of the optimization differences </w:t>
      </w:r>
      <w:r w:rsidR="00350513">
        <w:t>between both</w:t>
      </w:r>
      <w:r w:rsidR="00350513" w:rsidRPr="00350513">
        <w:t xml:space="preserve"> methods. The comparison includes the BFGS algorithm and the 'Fit in Map' feature. Each method's optimization is evaluated based on the correlation values, highlighting the effectiveness of the optimization techniques. The "</w:t>
      </w:r>
      <w:r w:rsidR="00350513">
        <w:t>d</w:t>
      </w:r>
      <w:r w:rsidR="00350513" w:rsidRPr="00350513">
        <w:t xml:space="preserve">ifference" column indicates the improvements achieved by using the 'Fit in Map' feature compared to the BFGS algorithm. The higher correlation values and significant differences demonstrate the superior performance and accuracy of the 'Fit in Map' feature. </w:t>
      </w:r>
    </w:p>
    <w:p w14:paraId="74D703B8" w14:textId="77777777" w:rsidR="00350513" w:rsidRDefault="00350513" w:rsidP="0003603E">
      <w:pPr>
        <w:spacing w:after="160" w:line="276" w:lineRule="auto"/>
        <w:jc w:val="both"/>
        <w:pPrChange w:id="510" w:author="Yoel Shkolnisky" w:date="2025-01-09T17:07:00Z" w16du:dateUtc="2025-01-09T15:07:00Z">
          <w:pPr>
            <w:spacing w:after="160" w:line="276" w:lineRule="auto"/>
          </w:pPr>
        </w:pPrChange>
      </w:pPr>
      <w:r w:rsidRPr="003A3F34">
        <w:t>Next, the results for each map will be presented using plots to provide a visual representation of the data.</w:t>
      </w:r>
    </w:p>
    <w:p w14:paraId="301462D7" w14:textId="77777777" w:rsidR="001A359E" w:rsidRDefault="001A359E">
      <w:pPr>
        <w:spacing w:after="160" w:line="360" w:lineRule="auto"/>
        <w:rPr>
          <w:color w:val="FF0000"/>
        </w:rPr>
      </w:pPr>
      <w:r>
        <w:rPr>
          <w:color w:val="FF0000"/>
        </w:rPr>
        <w:br w:type="page"/>
      </w:r>
    </w:p>
    <w:p w14:paraId="06CC12DB" w14:textId="77777777" w:rsidR="001A359E" w:rsidRPr="002B4FCB" w:rsidRDefault="001A359E" w:rsidP="001A359E">
      <w:pPr>
        <w:spacing w:after="160" w:line="276" w:lineRule="auto"/>
        <w:rPr>
          <w:u w:val="single"/>
        </w:rPr>
      </w:pPr>
      <w:r w:rsidRPr="002B4FCB">
        <w:rPr>
          <w:u w:val="single"/>
        </w:rPr>
        <w:lastRenderedPageBreak/>
        <w:t>EMD-2660</w:t>
      </w:r>
      <w:del w:id="511" w:author="Yoel Shkolnisky" w:date="2025-01-09T17:09:00Z" w16du:dateUtc="2025-01-09T15:09:00Z">
        <w:r w:rsidRPr="002B4FCB" w:rsidDel="0003603E">
          <w:rPr>
            <w:u w:val="single"/>
          </w:rPr>
          <w:delText xml:space="preserve"> – </w:delText>
        </w:r>
      </w:del>
    </w:p>
    <w:p w14:paraId="6A26C6DD" w14:textId="77777777" w:rsidR="00812632" w:rsidRDefault="00812632" w:rsidP="0003603E">
      <w:pPr>
        <w:spacing w:after="160" w:line="276" w:lineRule="auto"/>
        <w:jc w:val="both"/>
        <w:rPr>
          <w:color w:val="FF0000"/>
        </w:rPr>
        <w:pPrChange w:id="512" w:author="Yoel Shkolnisky" w:date="2025-01-09T17:09:00Z" w16du:dateUtc="2025-01-09T15:09:00Z">
          <w:pPr>
            <w:spacing w:after="160" w:line="276" w:lineRule="auto"/>
          </w:pPr>
        </w:pPrChange>
      </w:pPr>
      <w:r w:rsidRPr="00812632">
        <w:t>The optimization results for EMD-2660 indicate that both the BFGS algorithm and the 'Fit in Map' feature achieve high correlation values close to 1.0 across all seed numbers, with some variation between the two algorithms. The 'Fit in Map' feature achieves a slightly higher average correlation value (0.9565) compared to BFGS (0.9113), with a difference of 0.0452. However, this difference is not substantial enough to conclusively determine that 'Fit in Map' is superior to the BFGS algorithm for this dataset. The results suggest that both methods are effective for aligning this particular volume.</w:t>
      </w:r>
    </w:p>
    <w:p w14:paraId="2B149719" w14:textId="4F0F8DBB" w:rsidR="00812632" w:rsidRDefault="00A13250" w:rsidP="00812632">
      <w:pPr>
        <w:spacing w:after="160" w:line="276" w:lineRule="auto"/>
        <w:rPr>
          <w:color w:val="FF0000"/>
        </w:rPr>
      </w:pPr>
      <w:r>
        <w:rPr>
          <w:noProof/>
          <w:color w:val="FF0000"/>
        </w:rPr>
        <w:drawing>
          <wp:inline distT="0" distB="0" distL="0" distR="0" wp14:anchorId="22BD0C30" wp14:editId="6DC07AC8">
            <wp:extent cx="5274310" cy="2285365"/>
            <wp:effectExtent l="0" t="0" r="2540" b="635"/>
            <wp:docPr id="1456260342" name="Picture 7" descr="A yellow and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60342" name="Picture 7" descr="A yellow and purple line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285365"/>
                    </a:xfrm>
                    <a:prstGeom prst="rect">
                      <a:avLst/>
                    </a:prstGeom>
                  </pic:spPr>
                </pic:pic>
              </a:graphicData>
            </a:graphic>
          </wp:inline>
        </w:drawing>
      </w:r>
    </w:p>
    <w:p w14:paraId="0727940A" w14:textId="77777777" w:rsidR="00812632" w:rsidRDefault="00812632">
      <w:pPr>
        <w:spacing w:after="160" w:line="360" w:lineRule="auto"/>
      </w:pPr>
      <w:r>
        <w:br w:type="page"/>
      </w:r>
    </w:p>
    <w:p w14:paraId="567DAD0B" w14:textId="6F78C4EC" w:rsidR="00812632" w:rsidRPr="002B4FCB" w:rsidRDefault="00812632" w:rsidP="00812632">
      <w:pPr>
        <w:spacing w:after="160" w:line="276" w:lineRule="auto"/>
        <w:rPr>
          <w:u w:val="single"/>
        </w:rPr>
      </w:pPr>
      <w:r w:rsidRPr="002B4FCB">
        <w:rPr>
          <w:u w:val="single"/>
        </w:rPr>
        <w:lastRenderedPageBreak/>
        <w:t>EMD-19195</w:t>
      </w:r>
      <w:del w:id="513" w:author="Yoel Shkolnisky" w:date="2025-01-09T17:10:00Z" w16du:dateUtc="2025-01-09T15:10:00Z">
        <w:r w:rsidRPr="002B4FCB" w:rsidDel="0003603E">
          <w:rPr>
            <w:u w:val="single"/>
          </w:rPr>
          <w:delText xml:space="preserve"> –</w:delText>
        </w:r>
      </w:del>
      <w:r w:rsidRPr="002B4FCB">
        <w:rPr>
          <w:u w:val="single"/>
        </w:rPr>
        <w:t xml:space="preserve"> </w:t>
      </w:r>
    </w:p>
    <w:p w14:paraId="7534D2EC" w14:textId="6FB2CDE2" w:rsidR="00812632" w:rsidRDefault="00812632" w:rsidP="0003603E">
      <w:pPr>
        <w:spacing w:after="160" w:line="276" w:lineRule="auto"/>
        <w:jc w:val="both"/>
        <w:pPrChange w:id="514" w:author="Yoel Shkolnisky" w:date="2025-01-09T17:10:00Z" w16du:dateUtc="2025-01-09T15:10:00Z">
          <w:pPr>
            <w:spacing w:after="160" w:line="276" w:lineRule="auto"/>
          </w:pPr>
        </w:pPrChange>
      </w:pPr>
      <w:r w:rsidRPr="00812632">
        <w:t>The optimization results for EMD-19195 indicate a notable difference in performance between the BFGS algorithm and the 'Fit in Map' feature. The 'Fit in Map' feature consistently achieves higher correlation values compared to the BFGS algorithm across different seed numbers. The average correlation value for 'Fit in Map' is 0.941</w:t>
      </w:r>
      <w:r w:rsidR="0021738C">
        <w:t>2</w:t>
      </w:r>
      <w:r w:rsidRPr="00812632">
        <w:t>, whereas the BFGS algorithm achieves 0.6554, resulting in a substantial difference of 0.285</w:t>
      </w:r>
      <w:r w:rsidR="0021738C">
        <w:t>8</w:t>
      </w:r>
      <w:r w:rsidRPr="00812632">
        <w:t>. This suggests that the 'Fit in Map' feature provides a more accurate alignment for this dataset, demonstrating its enhanced effectiveness in optimizing the alignment of density maps. Furthermore, this significant improvement supports the interpretation from the previous map (EMD-2660), where the difference in correlation values was not sufficient on its own to conclusively determine the superiority of the 'Fit in Map' feature.</w:t>
      </w:r>
    </w:p>
    <w:p w14:paraId="415FFFC0" w14:textId="390FAE00" w:rsidR="0060603B" w:rsidRDefault="0021738C" w:rsidP="00812632">
      <w:pPr>
        <w:spacing w:after="160" w:line="276" w:lineRule="auto"/>
      </w:pPr>
      <w:r>
        <w:rPr>
          <w:noProof/>
        </w:rPr>
        <w:drawing>
          <wp:inline distT="0" distB="0" distL="0" distR="0" wp14:anchorId="29930966" wp14:editId="4BDAD1BE">
            <wp:extent cx="5274310" cy="2285365"/>
            <wp:effectExtent l="0" t="0" r="2540" b="635"/>
            <wp:docPr id="408831748" name="Picture 8" descr="A graph with yellow and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31748" name="Picture 8" descr="A graph with yellow and purple line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285365"/>
                    </a:xfrm>
                    <a:prstGeom prst="rect">
                      <a:avLst/>
                    </a:prstGeom>
                  </pic:spPr>
                </pic:pic>
              </a:graphicData>
            </a:graphic>
          </wp:inline>
        </w:drawing>
      </w:r>
      <w:r w:rsidR="0060603B">
        <w:br w:type="page"/>
      </w:r>
    </w:p>
    <w:p w14:paraId="3F517E92" w14:textId="34C6720B" w:rsidR="00516945" w:rsidRPr="002B4FCB" w:rsidRDefault="00516945" w:rsidP="00516945">
      <w:pPr>
        <w:spacing w:after="160" w:line="276" w:lineRule="auto"/>
        <w:rPr>
          <w:u w:val="single"/>
        </w:rPr>
      </w:pPr>
      <w:r w:rsidRPr="002B4FCB">
        <w:rPr>
          <w:u w:val="single"/>
        </w:rPr>
        <w:lastRenderedPageBreak/>
        <w:t>EMD-35413</w:t>
      </w:r>
      <w:del w:id="515" w:author="Yoel Shkolnisky" w:date="2025-01-09T17:11:00Z" w16du:dateUtc="2025-01-09T15:11:00Z">
        <w:r w:rsidRPr="002B4FCB" w:rsidDel="00B6041C">
          <w:rPr>
            <w:u w:val="single"/>
          </w:rPr>
          <w:delText xml:space="preserve"> – </w:delText>
        </w:r>
      </w:del>
    </w:p>
    <w:p w14:paraId="70FF0364" w14:textId="77777777" w:rsidR="00807574" w:rsidRDefault="00C07739" w:rsidP="00B6041C">
      <w:pPr>
        <w:spacing w:after="160" w:line="276" w:lineRule="auto"/>
        <w:jc w:val="both"/>
        <w:rPr>
          <w:noProof/>
        </w:rPr>
        <w:pPrChange w:id="516" w:author="Yoel Shkolnisky" w:date="2025-01-09T17:11:00Z" w16du:dateUtc="2025-01-09T15:11:00Z">
          <w:pPr>
            <w:spacing w:after="160" w:line="276" w:lineRule="auto"/>
          </w:pPr>
        </w:pPrChange>
      </w:pPr>
      <w:r w:rsidRPr="00C07739">
        <w:t>The overall results for EMD-35413 initially appear comparable to those of the previous map, exhibiting an average correlation of 0.5316 for the BFGS algorithm and 0.7110 for the 'Fit in Map' feature. However, a detailed analysis reveals a more nuanced performance trend. By segmenting the results into two distinct groups and analyzing them independently, a significant pattern is evident.</w:t>
      </w:r>
      <w:r w:rsidR="00807574" w:rsidRPr="00807574">
        <w:rPr>
          <w:noProof/>
        </w:rPr>
        <w:t xml:space="preserve"> </w:t>
      </w:r>
    </w:p>
    <w:p w14:paraId="48D9FA11" w14:textId="01032715" w:rsidR="00C07739" w:rsidRPr="00C07739" w:rsidRDefault="00807574" w:rsidP="00B6041C">
      <w:pPr>
        <w:spacing w:after="160" w:line="276" w:lineRule="auto"/>
        <w:jc w:val="both"/>
        <w:pPrChange w:id="517" w:author="Yoel Shkolnisky" w:date="2025-01-09T17:11:00Z" w16du:dateUtc="2025-01-09T15:11:00Z">
          <w:pPr>
            <w:spacing w:after="160" w:line="276" w:lineRule="auto"/>
          </w:pPr>
        </w:pPrChange>
      </w:pPr>
      <w:r>
        <w:rPr>
          <w:noProof/>
        </w:rPr>
        <w:drawing>
          <wp:inline distT="0" distB="0" distL="0" distR="0" wp14:anchorId="21A82CD7" wp14:editId="09CFB944">
            <wp:extent cx="5274310" cy="2285365"/>
            <wp:effectExtent l="0" t="0" r="2540" b="635"/>
            <wp:docPr id="1568687079" name="Picture 9" descr="A graph with yellow and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87079" name="Picture 9" descr="A graph with yellow and purple line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285365"/>
                    </a:xfrm>
                    <a:prstGeom prst="rect">
                      <a:avLst/>
                    </a:prstGeom>
                  </pic:spPr>
                </pic:pic>
              </a:graphicData>
            </a:graphic>
          </wp:inline>
        </w:drawing>
      </w:r>
    </w:p>
    <w:p w14:paraId="6D5B4B1E" w14:textId="0BC01DF9" w:rsidR="00C07739" w:rsidRPr="00C07739" w:rsidRDefault="00C07739" w:rsidP="00B6041C">
      <w:pPr>
        <w:spacing w:after="160" w:line="276" w:lineRule="auto"/>
        <w:jc w:val="both"/>
        <w:pPrChange w:id="518" w:author="Yoel Shkolnisky" w:date="2025-01-09T17:11:00Z" w16du:dateUtc="2025-01-09T15:11:00Z">
          <w:pPr>
            <w:spacing w:after="160" w:line="276" w:lineRule="auto"/>
          </w:pPr>
        </w:pPrChange>
      </w:pPr>
      <w:r w:rsidRPr="00C07739">
        <w:t xml:space="preserve">For half of the rounds (seeds: 18, 37, 49, 64, 72, 85, 101, 127, 139, 144), the results indicate that both the BFGS algorithm and the 'Fit in Map' feature are relatively equally effective, with average correlations of 0.8446 and 0.9015, respectively. This suggests that in these scenarios, both methods are effective, with 'Fit in Map' demonstrating a </w:t>
      </w:r>
      <w:r>
        <w:t>slight</w:t>
      </w:r>
      <w:r w:rsidRPr="00C07739">
        <w:t xml:space="preserve"> advantage.</w:t>
      </w:r>
      <w:r w:rsidR="00807574" w:rsidRPr="00807574">
        <w:rPr>
          <w:noProof/>
        </w:rPr>
        <w:t xml:space="preserve"> </w:t>
      </w:r>
    </w:p>
    <w:p w14:paraId="14D631F9" w14:textId="5F85E39E" w:rsidR="00C07739" w:rsidRDefault="00C07739" w:rsidP="00B6041C">
      <w:pPr>
        <w:spacing w:after="160" w:line="276" w:lineRule="auto"/>
        <w:jc w:val="both"/>
        <w:pPrChange w:id="519" w:author="Yoel Shkolnisky" w:date="2025-01-09T17:11:00Z" w16du:dateUtc="2025-01-09T15:11:00Z">
          <w:pPr>
            <w:spacing w:after="160" w:line="276" w:lineRule="auto"/>
          </w:pPr>
        </w:pPrChange>
      </w:pPr>
      <w:r>
        <w:t>In contrast</w:t>
      </w:r>
      <w:r w:rsidRPr="00C07739">
        <w:t>, the other half of the rounds display a different trend. Both algorithms exhibit</w:t>
      </w:r>
      <w:del w:id="520" w:author="Yoel Shkolnisky" w:date="2025-01-09T17:12:00Z" w16du:dateUtc="2025-01-09T15:12:00Z">
        <w:r w:rsidRPr="00C07739" w:rsidDel="00B6041C">
          <w:delText>ed</w:delText>
        </w:r>
      </w:del>
      <w:r w:rsidRPr="00C07739">
        <w:t xml:space="preserve"> reduced performance; however, the BFGS algorithm performed significantly worse, with an average correlation of 0.2186, compared to 0.5205 for the 'Fit in Map' feature. Notably, in 5 out of these 10 rounds, the alignment process using the BFGS algorithm actually decreased the correlation between the maps to such an extent that the resulting values were lower than the initial correlation between the unaligned maps. This finding underscores a critical weakness in the BFGS algorithm's performance under specific conditions. Although the 'Fit in Map' results were also lower in these rounds compared to others, all results still indicate</w:t>
      </w:r>
      <w:del w:id="521" w:author="Yoel Shkolnisky" w:date="2025-01-09T17:13:00Z" w16du:dateUtc="2025-01-09T15:13:00Z">
        <w:r w:rsidRPr="00C07739" w:rsidDel="00B6041C">
          <w:delText>d</w:delText>
        </w:r>
      </w:del>
      <w:r w:rsidRPr="00C07739">
        <w:t xml:space="preserve"> an improvement in correlation, albeit minimal.</w:t>
      </w:r>
    </w:p>
    <w:p w14:paraId="345D8BE5" w14:textId="77777777" w:rsidR="00C07739" w:rsidRDefault="00C07739" w:rsidP="00B6041C">
      <w:pPr>
        <w:spacing w:after="160" w:line="276" w:lineRule="auto"/>
        <w:jc w:val="both"/>
        <w:pPrChange w:id="522" w:author="Yoel Shkolnisky" w:date="2025-01-09T17:11:00Z" w16du:dateUtc="2025-01-09T15:11:00Z">
          <w:pPr>
            <w:spacing w:after="160" w:line="276" w:lineRule="auto"/>
          </w:pPr>
        </w:pPrChange>
      </w:pPr>
      <w:r w:rsidRPr="00C07739">
        <w:t>This substantial variation further corroborates the interpretation from the previous map (EMD-19195), where a notable difference in correlation values was also observed. The consistent superior performance of the 'Fit in Map' feature across all tests confirms its effectiveness and reliability in optimizing the alignment of density maps.</w:t>
      </w:r>
    </w:p>
    <w:p w14:paraId="52C89349" w14:textId="31FDDF21" w:rsidR="0021738C" w:rsidRDefault="0021738C" w:rsidP="00C07739">
      <w:pPr>
        <w:spacing w:after="160" w:line="276" w:lineRule="auto"/>
      </w:pPr>
    </w:p>
    <w:p w14:paraId="139F0D79" w14:textId="77777777" w:rsidR="005D1805" w:rsidRDefault="005D1805" w:rsidP="00B6041C">
      <w:pPr>
        <w:spacing w:after="160" w:line="276" w:lineRule="auto"/>
        <w:jc w:val="both"/>
        <w:pPrChange w:id="523" w:author="Yoel Shkolnisky" w:date="2025-01-09T17:14:00Z" w16du:dateUtc="2025-01-09T15:14:00Z">
          <w:pPr>
            <w:spacing w:after="160" w:line="276" w:lineRule="auto"/>
          </w:pPr>
        </w:pPrChange>
      </w:pPr>
      <w:r w:rsidRPr="005D1805">
        <w:lastRenderedPageBreak/>
        <w:t>Considering that 'Fit in Map' is employed post-alignment on whichever EMalign version will eventually be integrated into ChimeraX, it is prudent to test this feature on maps aligned with the default version of the ChimeraX-integrated EMalign (version B2). Since the only problematic map appears to be EMD-35413, this additional test will be limited to it.</w:t>
      </w:r>
    </w:p>
    <w:p w14:paraId="5A08C07E" w14:textId="6324BE22" w:rsidR="00EE5455" w:rsidRDefault="00EE5455" w:rsidP="005D1805">
      <w:pPr>
        <w:spacing w:after="160" w:line="276" w:lineRule="auto"/>
        <w:rPr>
          <w:color w:val="FF0000"/>
        </w:rPr>
      </w:pPr>
      <w:r>
        <w:rPr>
          <w:noProof/>
          <w:color w:val="FF0000"/>
        </w:rPr>
        <w:drawing>
          <wp:inline distT="0" distB="0" distL="0" distR="0" wp14:anchorId="0D0F76BB" wp14:editId="714DC068">
            <wp:extent cx="5274310" cy="2285365"/>
            <wp:effectExtent l="0" t="0" r="2540" b="635"/>
            <wp:docPr id="788854712" name="Picture 11" descr="A graph of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54712" name="Picture 11" descr="A graph of numbers and lines&#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285365"/>
                    </a:xfrm>
                    <a:prstGeom prst="rect">
                      <a:avLst/>
                    </a:prstGeom>
                  </pic:spPr>
                </pic:pic>
              </a:graphicData>
            </a:graphic>
          </wp:inline>
        </w:drawing>
      </w:r>
    </w:p>
    <w:p w14:paraId="66B6A4CC" w14:textId="08F8B695" w:rsidR="008A5035" w:rsidRDefault="005D1805" w:rsidP="00B6041C">
      <w:pPr>
        <w:spacing w:after="160" w:line="276" w:lineRule="auto"/>
        <w:jc w:val="both"/>
        <w:pPrChange w:id="524" w:author="Yoel Shkolnisky" w:date="2025-01-09T17:14:00Z" w16du:dateUtc="2025-01-09T15:14:00Z">
          <w:pPr>
            <w:spacing w:after="160" w:line="276" w:lineRule="auto"/>
          </w:pPr>
        </w:pPrChange>
      </w:pPr>
      <w:r w:rsidRPr="005D1805">
        <w:t>As illustrated in the plot above, focusing on seeds 23, 51, 93, 114, and 150, there is a marked improvement (near 1.0 correlation) when applying 'Fit in Map' to the map aligned with version B2 of EMalign for ChimeraX. Notably, these are also the same 5 seeds that demonstrated poorer alignments than the unaligned maps, even after optimization with the BFGS algorithm.</w:t>
      </w:r>
      <w:r w:rsidR="008A5035">
        <w:br w:type="page"/>
      </w:r>
    </w:p>
    <w:p w14:paraId="3ADD3DB5" w14:textId="21E573C9" w:rsidR="00010B4F" w:rsidRDefault="009241B6" w:rsidP="00216FF0">
      <w:pPr>
        <w:spacing w:after="160" w:line="276" w:lineRule="auto"/>
      </w:pPr>
      <w:r>
        <w:rPr>
          <w:b/>
          <w:bCs/>
          <w:sz w:val="28"/>
          <w:szCs w:val="28"/>
        </w:rPr>
        <w:lastRenderedPageBreak/>
        <w:t xml:space="preserve">6. Discussion </w:t>
      </w:r>
    </w:p>
    <w:p w14:paraId="32748AF8" w14:textId="072832B3" w:rsidR="00216FF0" w:rsidRPr="00216FF0" w:rsidRDefault="00216FF0" w:rsidP="00216FF0">
      <w:pPr>
        <w:spacing w:after="160" w:line="276" w:lineRule="auto"/>
        <w:rPr>
          <w:u w:val="single"/>
        </w:rPr>
      </w:pPr>
      <w:r w:rsidRPr="00216FF0">
        <w:rPr>
          <w:u w:val="single"/>
        </w:rPr>
        <w:t xml:space="preserve">Summary of </w:t>
      </w:r>
      <w:ins w:id="525" w:author="Yoel Shkolnisky" w:date="2025-01-09T17:15:00Z" w16du:dateUtc="2025-01-09T15:15:00Z">
        <w:r w:rsidR="00B6041C">
          <w:rPr>
            <w:u w:val="single"/>
          </w:rPr>
          <w:t>k</w:t>
        </w:r>
      </w:ins>
      <w:del w:id="526" w:author="Yoel Shkolnisky" w:date="2025-01-09T17:15:00Z" w16du:dateUtc="2025-01-09T15:15:00Z">
        <w:r w:rsidRPr="00216FF0" w:rsidDel="00B6041C">
          <w:rPr>
            <w:u w:val="single"/>
          </w:rPr>
          <w:delText>K</w:delText>
        </w:r>
      </w:del>
      <w:r w:rsidRPr="00216FF0">
        <w:rPr>
          <w:u w:val="single"/>
        </w:rPr>
        <w:t xml:space="preserve">ey </w:t>
      </w:r>
      <w:ins w:id="527" w:author="Yoel Shkolnisky" w:date="2025-01-09T17:15:00Z" w16du:dateUtc="2025-01-09T15:15:00Z">
        <w:r w:rsidR="00B6041C">
          <w:rPr>
            <w:u w:val="single"/>
          </w:rPr>
          <w:t>f</w:t>
        </w:r>
      </w:ins>
      <w:del w:id="528" w:author="Yoel Shkolnisky" w:date="2025-01-09T17:15:00Z" w16du:dateUtc="2025-01-09T15:15:00Z">
        <w:r w:rsidRPr="00216FF0" w:rsidDel="00B6041C">
          <w:rPr>
            <w:u w:val="single"/>
          </w:rPr>
          <w:delText>F</w:delText>
        </w:r>
      </w:del>
      <w:r w:rsidRPr="00216FF0">
        <w:rPr>
          <w:u w:val="single"/>
        </w:rPr>
        <w:t>indings</w:t>
      </w:r>
    </w:p>
    <w:p w14:paraId="4BEA1A16" w14:textId="2E7DD5AC" w:rsidR="00B90537" w:rsidRDefault="00936A98" w:rsidP="00B6041C">
      <w:pPr>
        <w:spacing w:after="160" w:line="276" w:lineRule="auto"/>
        <w:jc w:val="both"/>
        <w:pPrChange w:id="529" w:author="Yoel Shkolnisky" w:date="2025-01-09T17:15:00Z" w16du:dateUtc="2025-01-09T15:15:00Z">
          <w:pPr>
            <w:spacing w:after="160" w:line="276" w:lineRule="auto"/>
          </w:pPr>
        </w:pPrChange>
      </w:pPr>
      <w:commentRangeStart w:id="530"/>
      <w:commentRangeStart w:id="531"/>
      <w:del w:id="532" w:author="Yoel Shkolnisky" w:date="2025-01-09T17:16:00Z" w16du:dateUtc="2025-01-09T15:16:00Z">
        <w:r w:rsidDel="00B6041C">
          <w:delText>T</w:delText>
        </w:r>
        <w:r w:rsidRPr="00936A98" w:rsidDel="00B6041C">
          <w:delText xml:space="preserve">he </w:delText>
        </w:r>
        <w:r w:rsidDel="00B6041C">
          <w:delText>article</w:delText>
        </w:r>
      </w:del>
      <w:ins w:id="533" w:author="Yoel Shkolnisky" w:date="2025-01-09T17:16:00Z" w16du:dateUtc="2025-01-09T15:16:00Z">
        <w:r w:rsidR="00B6041C">
          <w:t>We</w:t>
        </w:r>
      </w:ins>
      <w:r w:rsidRPr="00936A98">
        <w:t xml:space="preserve"> demonstrated that integrating the EMalign algorithm into ChimeraX significantly enhances the software's quality </w:t>
      </w:r>
      <w:del w:id="534" w:author="Yoel Shkolnisky" w:date="2025-01-09T17:16:00Z" w16du:dateUtc="2025-01-09T15:16:00Z">
        <w:r w:rsidRPr="00936A98" w:rsidDel="00B6041C">
          <w:delText xml:space="preserve">for </w:delText>
        </w:r>
      </w:del>
      <w:ins w:id="535" w:author="Yoel Shkolnisky" w:date="2025-01-09T17:16:00Z" w16du:dateUtc="2025-01-09T15:16:00Z">
        <w:r w:rsidR="00B6041C">
          <w:t>in</w:t>
        </w:r>
        <w:r w:rsidR="00B6041C" w:rsidRPr="00936A98">
          <w:t xml:space="preserve"> </w:t>
        </w:r>
      </w:ins>
      <w:r w:rsidRPr="00936A98">
        <w:t>aligning density maps</w:t>
      </w:r>
      <w:commentRangeEnd w:id="531"/>
      <w:r w:rsidR="00B6041C">
        <w:rPr>
          <w:rStyle w:val="CommentReference"/>
        </w:rPr>
        <w:commentReference w:id="531"/>
      </w:r>
      <w:r w:rsidRPr="00936A98">
        <w:t>. The modified versions of EMalign provide</w:t>
      </w:r>
      <w:ins w:id="536" w:author="Yoel Shkolnisky" w:date="2025-01-09T17:18:00Z" w16du:dateUtc="2025-01-09T15:18:00Z">
        <w:r w:rsidR="00B6041C">
          <w:t>s</w:t>
        </w:r>
      </w:ins>
      <w:del w:id="537" w:author="Yoel Shkolnisky" w:date="2025-01-09T17:18:00Z" w16du:dateUtc="2025-01-09T15:18:00Z">
        <w:r w:rsidRPr="00936A98" w:rsidDel="00B6041C">
          <w:delText>d</w:delText>
        </w:r>
      </w:del>
      <w:r w:rsidRPr="00936A98">
        <w:t xml:space="preserve"> more robust and accurate alignments compared to the original version of EMalign. Additionally, the integration into ChimeraX rendered EMalign easily accessible and user-friendly.</w:t>
      </w:r>
      <w:commentRangeEnd w:id="530"/>
      <w:r w:rsidR="00B6041C">
        <w:rPr>
          <w:rStyle w:val="CommentReference"/>
        </w:rPr>
        <w:commentReference w:id="530"/>
      </w:r>
    </w:p>
    <w:p w14:paraId="00587E2E" w14:textId="77777777" w:rsidR="00216FF0" w:rsidRPr="00216FF0" w:rsidRDefault="00216FF0" w:rsidP="00B6041C">
      <w:pPr>
        <w:spacing w:after="160" w:line="276" w:lineRule="auto"/>
        <w:jc w:val="both"/>
        <w:rPr>
          <w:u w:val="single"/>
        </w:rPr>
        <w:pPrChange w:id="538" w:author="Yoel Shkolnisky" w:date="2025-01-09T17:15:00Z" w16du:dateUtc="2025-01-09T15:15:00Z">
          <w:pPr>
            <w:spacing w:after="160" w:line="276" w:lineRule="auto"/>
          </w:pPr>
        </w:pPrChange>
      </w:pPr>
      <w:r w:rsidRPr="00216FF0">
        <w:rPr>
          <w:u w:val="single"/>
        </w:rPr>
        <w:t>Limitations</w:t>
      </w:r>
    </w:p>
    <w:p w14:paraId="2731631C" w14:textId="43E8F999" w:rsidR="00917A94" w:rsidRDefault="000743DC" w:rsidP="00B6041C">
      <w:pPr>
        <w:spacing w:after="160" w:line="276" w:lineRule="auto"/>
        <w:jc w:val="both"/>
        <w:pPrChange w:id="539" w:author="Yoel Shkolnisky" w:date="2025-01-09T17:15:00Z" w16du:dateUtc="2025-01-09T15:15:00Z">
          <w:pPr>
            <w:spacing w:after="160" w:line="276" w:lineRule="auto"/>
          </w:pPr>
        </w:pPrChange>
      </w:pPr>
      <w:r w:rsidRPr="000743DC">
        <w:t xml:space="preserve">As demonstrated by Test </w:t>
      </w:r>
      <w:ins w:id="540" w:author="Yoel Shkolnisky" w:date="2025-01-09T17:19:00Z" w16du:dateUtc="2025-01-09T15:19:00Z">
        <w:r w:rsidR="00B6041C">
          <w:t>c</w:t>
        </w:r>
      </w:ins>
      <w:del w:id="541" w:author="Yoel Shkolnisky" w:date="2025-01-09T17:19:00Z" w16du:dateUtc="2025-01-09T15:19:00Z">
        <w:r w:rsidRPr="000743DC" w:rsidDel="00B6041C">
          <w:delText>C</w:delText>
        </w:r>
      </w:del>
      <w:r w:rsidRPr="000743DC">
        <w:t>ase A, there can occasionally be a suboptimal random selection of rotation matrices, which may further misalign the maps. This issue necessitated the development of EMalign versions B1 and B2, which aim to mitigate this risk. However, these modifications also resulted in increased computational time, which can be substantial, particularly for larger-scale volumes.</w:t>
      </w:r>
    </w:p>
    <w:p w14:paraId="14A12695" w14:textId="5FA8FB72" w:rsidR="00726A86" w:rsidRPr="000A2B87" w:rsidRDefault="002752FD" w:rsidP="00B6041C">
      <w:pPr>
        <w:spacing w:after="160" w:line="276" w:lineRule="auto"/>
        <w:jc w:val="both"/>
        <w:pPrChange w:id="542" w:author="Yoel Shkolnisky" w:date="2025-01-09T17:15:00Z" w16du:dateUtc="2025-01-09T15:15:00Z">
          <w:pPr>
            <w:spacing w:after="160" w:line="276" w:lineRule="auto"/>
          </w:pPr>
        </w:pPrChange>
      </w:pPr>
      <w:r w:rsidRPr="002752FD">
        <w:t xml:space="preserve">Test </w:t>
      </w:r>
      <w:ins w:id="543" w:author="Yoel Shkolnisky" w:date="2025-01-09T17:19:00Z" w16du:dateUtc="2025-01-09T15:19:00Z">
        <w:r w:rsidR="00B6041C">
          <w:t>c</w:t>
        </w:r>
      </w:ins>
      <w:del w:id="544" w:author="Yoel Shkolnisky" w:date="2025-01-09T17:19:00Z" w16du:dateUtc="2025-01-09T15:19:00Z">
        <w:r w:rsidRPr="002752FD" w:rsidDel="00B6041C">
          <w:delText>C</w:delText>
        </w:r>
      </w:del>
      <w:r w:rsidRPr="002752FD">
        <w:t>ase B also revealed some unusual results, with specific seeds where version B did not achieve the highest correlation values, despite encompassing all three versions (original, B1, B2). A plausible explanation for this anomaly stems from the downsampling process. The correlations used to select the optimal rotation matrices are computed on the downsampled volumes. Consequently, it is possible that the leading correlation, chosen by a marginal difference, may become more significant when the corresponding alignment parameters are applied to the original volumes. Unfortunately, due to the substantial computational time required for aligning the full-sized volumes, performing the alignment multiple times is not feasible, especially for larger-</w:t>
      </w:r>
      <w:r w:rsidRPr="000A2B87">
        <w:t xml:space="preserve">scale volumes. </w:t>
      </w:r>
    </w:p>
    <w:p w14:paraId="045244A9" w14:textId="77777777" w:rsidR="00726A86" w:rsidRPr="000A2B87" w:rsidRDefault="00726A86" w:rsidP="00B6041C">
      <w:pPr>
        <w:spacing w:after="160" w:line="276" w:lineRule="auto"/>
        <w:jc w:val="both"/>
        <w:rPr>
          <w:u w:val="single"/>
        </w:rPr>
        <w:pPrChange w:id="545" w:author="Yoel Shkolnisky" w:date="2025-01-09T17:15:00Z" w16du:dateUtc="2025-01-09T15:15:00Z">
          <w:pPr>
            <w:spacing w:after="160" w:line="276" w:lineRule="auto"/>
          </w:pPr>
        </w:pPrChange>
      </w:pPr>
      <w:r w:rsidRPr="000A2B87">
        <w:rPr>
          <w:u w:val="single"/>
        </w:rPr>
        <w:t>Solutions</w:t>
      </w:r>
    </w:p>
    <w:p w14:paraId="4A505299" w14:textId="41868160" w:rsidR="00744384" w:rsidRDefault="000A2B87" w:rsidP="00B6041C">
      <w:pPr>
        <w:spacing w:after="160" w:line="276" w:lineRule="auto"/>
        <w:jc w:val="both"/>
        <w:pPrChange w:id="546" w:author="Yoel Shkolnisky" w:date="2025-01-09T17:15:00Z" w16du:dateUtc="2025-01-09T15:15:00Z">
          <w:pPr>
            <w:spacing w:after="160" w:line="276" w:lineRule="auto"/>
          </w:pPr>
        </w:pPrChange>
      </w:pPr>
      <w:r w:rsidRPr="000A2B87">
        <w:t xml:space="preserve">To minimize the possibility of producing an alignment worse than the unaligned volumes without significantly increasing run times, two potential solutions can be implemented. One approach involves using the size of the original volumes as a factor for determining which version to employ. The </w:t>
      </w:r>
      <w:del w:id="547" w:author="Yoel Shkolnisky" w:date="2025-01-09T17:21:00Z" w16du:dateUtc="2025-01-09T15:21:00Z">
        <w:r w:rsidRPr="000A2B87" w:rsidDel="00954843">
          <w:delText xml:space="preserve">higher </w:delText>
        </w:r>
      </w:del>
      <w:ins w:id="548" w:author="Yoel Shkolnisky" w:date="2025-01-09T17:21:00Z" w16du:dateUtc="2025-01-09T15:21:00Z">
        <w:r w:rsidR="00954843">
          <w:t>larger</w:t>
        </w:r>
        <w:r w:rsidR="00954843" w:rsidRPr="000A2B87">
          <w:t xml:space="preserve"> </w:t>
        </w:r>
      </w:ins>
      <w:r w:rsidRPr="000A2B87">
        <w:t>the volume size, the longer the time required to align the full-size volumes after acquiring the alignment parameters. Therefore, above a certain volume size, versions B1 or B2 would be employed, whereas below that threshold, version B would be utilized. Alternatively, users could be provided with the option to prioritize either speed or accuracy. If speed is prioritized, versions B1 or B2 can be employed. Conversely, if accuracy is the priority, version B will be utilized.</w:t>
      </w:r>
      <w:r w:rsidR="00744384">
        <w:br w:type="page"/>
      </w:r>
    </w:p>
    <w:p w14:paraId="51C719EC" w14:textId="77777777" w:rsidR="002F29C3" w:rsidRDefault="002F29C3">
      <w:pPr>
        <w:spacing w:after="160" w:line="360" w:lineRule="auto"/>
        <w:rPr>
          <w:b/>
          <w:bCs/>
          <w:sz w:val="28"/>
          <w:szCs w:val="28"/>
        </w:rPr>
      </w:pPr>
      <w:r>
        <w:rPr>
          <w:b/>
          <w:bCs/>
          <w:sz w:val="28"/>
          <w:szCs w:val="28"/>
        </w:rPr>
        <w:lastRenderedPageBreak/>
        <w:t>7. References</w:t>
      </w:r>
    </w:p>
    <w:p w14:paraId="331468D3" w14:textId="50374F72" w:rsidR="002F29C3" w:rsidRPr="00E1250E" w:rsidRDefault="002F29C3">
      <w:pPr>
        <w:spacing w:after="160" w:line="360" w:lineRule="auto"/>
        <w:rPr>
          <w:b/>
          <w:bCs/>
        </w:rPr>
      </w:pPr>
      <w:r w:rsidRPr="00E1250E">
        <w:rPr>
          <w:highlight w:val="yellow"/>
        </w:rPr>
        <w:t>* need to add references *</w:t>
      </w:r>
      <w:r w:rsidRPr="00E1250E">
        <w:rPr>
          <w:b/>
          <w:bCs/>
        </w:rPr>
        <w:br w:type="page"/>
      </w:r>
    </w:p>
    <w:p w14:paraId="04EE8AE4" w14:textId="4E530B8B" w:rsidR="0045695C" w:rsidRPr="0045695C" w:rsidRDefault="0050635D" w:rsidP="0045695C">
      <w:pPr>
        <w:spacing w:after="160" w:line="276" w:lineRule="auto"/>
        <w:rPr>
          <w:b/>
          <w:bCs/>
          <w:sz w:val="28"/>
          <w:szCs w:val="28"/>
        </w:rPr>
      </w:pPr>
      <w:r>
        <w:rPr>
          <w:b/>
          <w:bCs/>
          <w:sz w:val="28"/>
          <w:szCs w:val="28"/>
        </w:rPr>
        <w:lastRenderedPageBreak/>
        <w:t xml:space="preserve">8. </w:t>
      </w:r>
      <w:r w:rsidR="00744384" w:rsidRPr="001438EC">
        <w:rPr>
          <w:b/>
          <w:bCs/>
          <w:sz w:val="28"/>
          <w:szCs w:val="28"/>
        </w:rPr>
        <w:t>Appendix:</w:t>
      </w:r>
    </w:p>
    <w:p w14:paraId="2B67C4C7" w14:textId="431696EE" w:rsidR="00744384" w:rsidRDefault="00691A81" w:rsidP="00E8633C">
      <w:pPr>
        <w:spacing w:after="160" w:line="276" w:lineRule="auto"/>
      </w:pPr>
      <w:r>
        <w:t>Table A</w:t>
      </w:r>
      <w:r w:rsidR="00144D68">
        <w:t xml:space="preserve"> [section 5.1]</w:t>
      </w:r>
      <w:r w:rsidR="00744384">
        <w:t>:</w:t>
      </w:r>
    </w:p>
    <w:tbl>
      <w:tblPr>
        <w:tblW w:w="9872" w:type="dxa"/>
        <w:tblInd w:w="-567"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49"/>
        <w:gridCol w:w="770"/>
        <w:gridCol w:w="754"/>
        <w:gridCol w:w="891"/>
        <w:gridCol w:w="692"/>
        <w:gridCol w:w="771"/>
        <w:gridCol w:w="754"/>
        <w:gridCol w:w="891"/>
        <w:gridCol w:w="692"/>
        <w:gridCol w:w="771"/>
        <w:gridCol w:w="754"/>
        <w:gridCol w:w="891"/>
        <w:gridCol w:w="692"/>
      </w:tblGrid>
      <w:tr w:rsidR="00744384" w:rsidRPr="009D24CB" w14:paraId="2E0C56BE" w14:textId="77777777" w:rsidTr="006C5B00">
        <w:trPr>
          <w:trHeight w:val="250"/>
        </w:trPr>
        <w:tc>
          <w:tcPr>
            <w:tcW w:w="549" w:type="dxa"/>
            <w:vMerge w:val="restart"/>
            <w:tcBorders>
              <w:top w:val="single" w:sz="4" w:space="0" w:color="auto"/>
              <w:left w:val="single" w:sz="4" w:space="0" w:color="auto"/>
              <w:right w:val="single" w:sz="4" w:space="0" w:color="auto"/>
            </w:tcBorders>
            <w:shd w:val="clear" w:color="auto" w:fill="auto"/>
            <w:vAlign w:val="center"/>
            <w:hideMark/>
          </w:tcPr>
          <w:p w14:paraId="3D71AB41"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seed no.</w:t>
            </w:r>
          </w:p>
        </w:tc>
        <w:tc>
          <w:tcPr>
            <w:tcW w:w="3107"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4CC3A2D2" w14:textId="64433C3A" w:rsidR="00744384" w:rsidRPr="009D24CB" w:rsidRDefault="00744384" w:rsidP="00E8633C">
            <w:pPr>
              <w:spacing w:line="276" w:lineRule="auto"/>
              <w:jc w:val="center"/>
              <w:rPr>
                <w:rFonts w:ascii="Calibri" w:eastAsia="Times New Roman" w:hAnsi="Calibri" w:cs="Calibri"/>
                <w:b/>
                <w:bCs/>
                <w:color w:val="000000"/>
                <w:kern w:val="0"/>
                <w:sz w:val="16"/>
                <w:szCs w:val="16"/>
                <w14:ligatures w14:val="none"/>
              </w:rPr>
            </w:pPr>
            <w:r w:rsidRPr="009D24CB">
              <w:rPr>
                <w:rFonts w:ascii="Calibri" w:eastAsia="Times New Roman" w:hAnsi="Calibri" w:cs="Calibri"/>
                <w:b/>
                <w:bCs/>
                <w:color w:val="000000"/>
                <w:kern w:val="0"/>
                <w:sz w:val="16"/>
                <w:szCs w:val="16"/>
                <w14:ligatures w14:val="none"/>
              </w:rPr>
              <w:t>EMD-2660</w:t>
            </w:r>
          </w:p>
        </w:tc>
        <w:tc>
          <w:tcPr>
            <w:tcW w:w="3108"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084A33B3" w14:textId="2A479844" w:rsidR="00744384" w:rsidRPr="009D24CB" w:rsidRDefault="00744384" w:rsidP="00E8633C">
            <w:pPr>
              <w:spacing w:line="276" w:lineRule="auto"/>
              <w:jc w:val="center"/>
              <w:rPr>
                <w:rFonts w:ascii="Calibri" w:eastAsia="Times New Roman" w:hAnsi="Calibri" w:cs="Calibri"/>
                <w:b/>
                <w:bCs/>
                <w:color w:val="000000"/>
                <w:kern w:val="0"/>
                <w:sz w:val="16"/>
                <w:szCs w:val="16"/>
                <w14:ligatures w14:val="none"/>
              </w:rPr>
            </w:pPr>
            <w:r w:rsidRPr="009D24CB">
              <w:rPr>
                <w:rFonts w:ascii="Calibri" w:eastAsia="Times New Roman" w:hAnsi="Calibri" w:cs="Calibri"/>
                <w:b/>
                <w:bCs/>
                <w:color w:val="000000"/>
                <w:kern w:val="0"/>
                <w:sz w:val="16"/>
                <w:szCs w:val="16"/>
                <w14:ligatures w14:val="none"/>
              </w:rPr>
              <w:t>EMD-19195</w:t>
            </w:r>
          </w:p>
        </w:tc>
        <w:tc>
          <w:tcPr>
            <w:tcW w:w="3108" w:type="dxa"/>
            <w:gridSpan w:val="4"/>
            <w:tcBorders>
              <w:top w:val="single" w:sz="4" w:space="0" w:color="auto"/>
              <w:left w:val="single" w:sz="4" w:space="0" w:color="auto"/>
              <w:bottom w:val="single" w:sz="4" w:space="0" w:color="auto"/>
            </w:tcBorders>
            <w:shd w:val="clear" w:color="auto" w:fill="auto"/>
            <w:vAlign w:val="center"/>
            <w:hideMark/>
          </w:tcPr>
          <w:p w14:paraId="21AE129A" w14:textId="6DA0660D" w:rsidR="00744384" w:rsidRPr="009D24CB" w:rsidRDefault="00744384" w:rsidP="00E8633C">
            <w:pPr>
              <w:spacing w:line="276" w:lineRule="auto"/>
              <w:jc w:val="center"/>
              <w:rPr>
                <w:rFonts w:ascii="Calibri" w:eastAsia="Times New Roman" w:hAnsi="Calibri" w:cs="Calibri"/>
                <w:b/>
                <w:bCs/>
                <w:color w:val="000000"/>
                <w:kern w:val="0"/>
                <w:sz w:val="16"/>
                <w:szCs w:val="16"/>
                <w14:ligatures w14:val="none"/>
              </w:rPr>
            </w:pPr>
            <w:r w:rsidRPr="009D24CB">
              <w:rPr>
                <w:rFonts w:ascii="Calibri" w:eastAsia="Times New Roman" w:hAnsi="Calibri" w:cs="Calibri"/>
                <w:b/>
                <w:bCs/>
                <w:color w:val="000000"/>
                <w:kern w:val="0"/>
                <w:sz w:val="16"/>
                <w:szCs w:val="16"/>
                <w14:ligatures w14:val="none"/>
              </w:rPr>
              <w:t>EMD-35413</w:t>
            </w:r>
          </w:p>
        </w:tc>
      </w:tr>
      <w:tr w:rsidR="006C5B00" w:rsidRPr="009D24CB" w14:paraId="6CE52A62" w14:textId="77777777" w:rsidTr="006C5B00">
        <w:trPr>
          <w:trHeight w:val="754"/>
        </w:trPr>
        <w:tc>
          <w:tcPr>
            <w:tcW w:w="549" w:type="dxa"/>
            <w:vMerge/>
            <w:tcBorders>
              <w:left w:val="single" w:sz="4" w:space="0" w:color="auto"/>
              <w:bottom w:val="single" w:sz="4" w:space="0" w:color="auto"/>
              <w:right w:val="single" w:sz="4" w:space="0" w:color="auto"/>
            </w:tcBorders>
            <w:vAlign w:val="center"/>
            <w:hideMark/>
          </w:tcPr>
          <w:p w14:paraId="2A6884BA"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70" w:type="dxa"/>
            <w:tcBorders>
              <w:top w:val="single" w:sz="4" w:space="0" w:color="auto"/>
              <w:left w:val="single" w:sz="4" w:space="0" w:color="auto"/>
              <w:bottom w:val="single" w:sz="4" w:space="0" w:color="auto"/>
            </w:tcBorders>
            <w:shd w:val="clear" w:color="auto" w:fill="auto"/>
            <w:vAlign w:val="center"/>
            <w:hideMark/>
          </w:tcPr>
          <w:p w14:paraId="06B894E9"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pre-EMalign</w:t>
            </w:r>
          </w:p>
        </w:tc>
        <w:tc>
          <w:tcPr>
            <w:tcW w:w="754" w:type="dxa"/>
            <w:tcBorders>
              <w:top w:val="single" w:sz="4" w:space="0" w:color="auto"/>
              <w:bottom w:val="single" w:sz="4" w:space="0" w:color="auto"/>
            </w:tcBorders>
            <w:shd w:val="clear" w:color="auto" w:fill="auto"/>
            <w:vAlign w:val="center"/>
            <w:hideMark/>
          </w:tcPr>
          <w:p w14:paraId="7235711A" w14:textId="77777777" w:rsidR="00744384" w:rsidRPr="009D24CB" w:rsidRDefault="00744384" w:rsidP="00E8633C">
            <w:pPr>
              <w:spacing w:line="276" w:lineRule="auto"/>
              <w:jc w:val="center"/>
              <w:rPr>
                <w:rFonts w:ascii="Calibri" w:eastAsia="Times New Roman" w:hAnsi="Calibri" w:cs="Calibri"/>
                <w:b/>
                <w:bCs/>
                <w:color w:val="000000"/>
                <w:kern w:val="0"/>
                <w:sz w:val="16"/>
                <w:szCs w:val="16"/>
                <w14:ligatures w14:val="none"/>
              </w:rPr>
            </w:pPr>
            <w:r w:rsidRPr="009D24CB">
              <w:rPr>
                <w:rFonts w:ascii="Calibri" w:eastAsia="Times New Roman" w:hAnsi="Calibri" w:cs="Calibri"/>
                <w:b/>
                <w:bCs/>
                <w:color w:val="000000"/>
                <w:kern w:val="0"/>
                <w:sz w:val="16"/>
                <w:szCs w:val="16"/>
                <w14:ligatures w14:val="none"/>
              </w:rPr>
              <w:t>original module</w:t>
            </w:r>
          </w:p>
        </w:tc>
        <w:tc>
          <w:tcPr>
            <w:tcW w:w="891" w:type="dxa"/>
            <w:tcBorders>
              <w:top w:val="single" w:sz="4" w:space="0" w:color="auto"/>
              <w:bottom w:val="single" w:sz="4" w:space="0" w:color="auto"/>
            </w:tcBorders>
            <w:shd w:val="clear" w:color="auto" w:fill="auto"/>
            <w:vAlign w:val="center"/>
            <w:hideMark/>
          </w:tcPr>
          <w:p w14:paraId="0740F712" w14:textId="206A4B14" w:rsidR="00744384" w:rsidRPr="009D24CB" w:rsidRDefault="00744384" w:rsidP="00E8633C">
            <w:pPr>
              <w:spacing w:line="276" w:lineRule="auto"/>
              <w:jc w:val="center"/>
              <w:rPr>
                <w:rFonts w:ascii="Calibri" w:eastAsia="Times New Roman" w:hAnsi="Calibri" w:cs="Calibri"/>
                <w:b/>
                <w:bCs/>
                <w:color w:val="000000"/>
                <w:kern w:val="0"/>
                <w:sz w:val="16"/>
                <w:szCs w:val="16"/>
                <w14:ligatures w14:val="none"/>
              </w:rPr>
            </w:pPr>
            <w:r w:rsidRPr="009D24CB">
              <w:rPr>
                <w:rFonts w:ascii="Calibri" w:eastAsia="Times New Roman" w:hAnsi="Calibri" w:cs="Calibri"/>
                <w:b/>
                <w:bCs/>
                <w:color w:val="000000"/>
                <w:kern w:val="0"/>
                <w:sz w:val="16"/>
                <w:szCs w:val="16"/>
                <w14:ligatures w14:val="none"/>
              </w:rPr>
              <w:t xml:space="preserve">ChimeraX </w:t>
            </w:r>
            <w:r w:rsidR="008B5B19" w:rsidRPr="009D24CB">
              <w:rPr>
                <w:rFonts w:ascii="Calibri" w:eastAsia="Times New Roman" w:hAnsi="Calibri" w:cs="Calibri"/>
                <w:b/>
                <w:bCs/>
                <w:color w:val="000000"/>
                <w:kern w:val="0"/>
                <w:sz w:val="16"/>
                <w:szCs w:val="16"/>
                <w14:ligatures w14:val="none"/>
              </w:rPr>
              <w:t>module</w:t>
            </w:r>
          </w:p>
        </w:tc>
        <w:tc>
          <w:tcPr>
            <w:tcW w:w="692" w:type="dxa"/>
            <w:tcBorders>
              <w:top w:val="single" w:sz="4" w:space="0" w:color="auto"/>
              <w:bottom w:val="single" w:sz="4" w:space="0" w:color="auto"/>
              <w:right w:val="single" w:sz="4" w:space="0" w:color="auto"/>
            </w:tcBorders>
            <w:shd w:val="clear" w:color="auto" w:fill="auto"/>
            <w:vAlign w:val="center"/>
            <w:hideMark/>
          </w:tcPr>
          <w:p w14:paraId="6253347F" w14:textId="447B0156"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diff.</w:t>
            </w:r>
          </w:p>
        </w:tc>
        <w:tc>
          <w:tcPr>
            <w:tcW w:w="771" w:type="dxa"/>
            <w:tcBorders>
              <w:top w:val="single" w:sz="4" w:space="0" w:color="auto"/>
              <w:left w:val="single" w:sz="4" w:space="0" w:color="auto"/>
              <w:bottom w:val="single" w:sz="4" w:space="0" w:color="auto"/>
            </w:tcBorders>
            <w:shd w:val="clear" w:color="auto" w:fill="auto"/>
            <w:vAlign w:val="center"/>
            <w:hideMark/>
          </w:tcPr>
          <w:p w14:paraId="2D11C68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pre-EMalign</w:t>
            </w:r>
          </w:p>
        </w:tc>
        <w:tc>
          <w:tcPr>
            <w:tcW w:w="754" w:type="dxa"/>
            <w:tcBorders>
              <w:top w:val="single" w:sz="4" w:space="0" w:color="auto"/>
              <w:bottom w:val="single" w:sz="4" w:space="0" w:color="auto"/>
            </w:tcBorders>
            <w:shd w:val="clear" w:color="auto" w:fill="auto"/>
            <w:vAlign w:val="center"/>
            <w:hideMark/>
          </w:tcPr>
          <w:p w14:paraId="1DF8F897" w14:textId="77777777" w:rsidR="00744384" w:rsidRPr="009D24CB" w:rsidRDefault="00744384" w:rsidP="00E8633C">
            <w:pPr>
              <w:spacing w:line="276" w:lineRule="auto"/>
              <w:jc w:val="center"/>
              <w:rPr>
                <w:rFonts w:ascii="Calibri" w:eastAsia="Times New Roman" w:hAnsi="Calibri" w:cs="Calibri"/>
                <w:b/>
                <w:bCs/>
                <w:color w:val="000000"/>
                <w:kern w:val="0"/>
                <w:sz w:val="16"/>
                <w:szCs w:val="16"/>
                <w14:ligatures w14:val="none"/>
              </w:rPr>
            </w:pPr>
            <w:r w:rsidRPr="009D24CB">
              <w:rPr>
                <w:rFonts w:ascii="Calibri" w:eastAsia="Times New Roman" w:hAnsi="Calibri" w:cs="Calibri"/>
                <w:b/>
                <w:bCs/>
                <w:color w:val="000000"/>
                <w:kern w:val="0"/>
                <w:sz w:val="16"/>
                <w:szCs w:val="16"/>
                <w14:ligatures w14:val="none"/>
              </w:rPr>
              <w:t>original module</w:t>
            </w:r>
          </w:p>
        </w:tc>
        <w:tc>
          <w:tcPr>
            <w:tcW w:w="891" w:type="dxa"/>
            <w:tcBorders>
              <w:top w:val="single" w:sz="4" w:space="0" w:color="auto"/>
              <w:bottom w:val="single" w:sz="4" w:space="0" w:color="auto"/>
            </w:tcBorders>
            <w:shd w:val="clear" w:color="auto" w:fill="auto"/>
            <w:vAlign w:val="center"/>
            <w:hideMark/>
          </w:tcPr>
          <w:p w14:paraId="73657565" w14:textId="78F7D67D" w:rsidR="00744384" w:rsidRPr="009D24CB" w:rsidRDefault="00744384" w:rsidP="00E8633C">
            <w:pPr>
              <w:spacing w:line="276" w:lineRule="auto"/>
              <w:jc w:val="center"/>
              <w:rPr>
                <w:rFonts w:ascii="Calibri" w:eastAsia="Times New Roman" w:hAnsi="Calibri" w:cs="Calibri"/>
                <w:b/>
                <w:bCs/>
                <w:color w:val="000000"/>
                <w:kern w:val="0"/>
                <w:sz w:val="16"/>
                <w:szCs w:val="16"/>
                <w14:ligatures w14:val="none"/>
              </w:rPr>
            </w:pPr>
            <w:r w:rsidRPr="009D24CB">
              <w:rPr>
                <w:rFonts w:ascii="Calibri" w:eastAsia="Times New Roman" w:hAnsi="Calibri" w:cs="Calibri"/>
                <w:b/>
                <w:bCs/>
                <w:color w:val="000000"/>
                <w:kern w:val="0"/>
                <w:sz w:val="16"/>
                <w:szCs w:val="16"/>
                <w14:ligatures w14:val="none"/>
              </w:rPr>
              <w:t xml:space="preserve">ChimeraX </w:t>
            </w:r>
            <w:r w:rsidR="008B5B19" w:rsidRPr="009D24CB">
              <w:rPr>
                <w:rFonts w:ascii="Calibri" w:eastAsia="Times New Roman" w:hAnsi="Calibri" w:cs="Calibri"/>
                <w:b/>
                <w:bCs/>
                <w:color w:val="000000"/>
                <w:kern w:val="0"/>
                <w:sz w:val="16"/>
                <w:szCs w:val="16"/>
                <w14:ligatures w14:val="none"/>
              </w:rPr>
              <w:t>module</w:t>
            </w:r>
          </w:p>
        </w:tc>
        <w:tc>
          <w:tcPr>
            <w:tcW w:w="692" w:type="dxa"/>
            <w:tcBorders>
              <w:top w:val="single" w:sz="4" w:space="0" w:color="auto"/>
              <w:bottom w:val="single" w:sz="4" w:space="0" w:color="auto"/>
              <w:right w:val="single" w:sz="4" w:space="0" w:color="auto"/>
            </w:tcBorders>
            <w:shd w:val="clear" w:color="auto" w:fill="auto"/>
            <w:vAlign w:val="center"/>
            <w:hideMark/>
          </w:tcPr>
          <w:p w14:paraId="16559AE8" w14:textId="6F7D4581" w:rsidR="00744384" w:rsidRPr="009D24CB" w:rsidRDefault="008B5B19"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diff.</w:t>
            </w:r>
          </w:p>
        </w:tc>
        <w:tc>
          <w:tcPr>
            <w:tcW w:w="771" w:type="dxa"/>
            <w:tcBorders>
              <w:top w:val="single" w:sz="4" w:space="0" w:color="auto"/>
              <w:left w:val="single" w:sz="4" w:space="0" w:color="auto"/>
              <w:bottom w:val="single" w:sz="4" w:space="0" w:color="auto"/>
            </w:tcBorders>
            <w:shd w:val="clear" w:color="auto" w:fill="auto"/>
            <w:vAlign w:val="center"/>
            <w:hideMark/>
          </w:tcPr>
          <w:p w14:paraId="6D24697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pre-EMalign</w:t>
            </w:r>
          </w:p>
        </w:tc>
        <w:tc>
          <w:tcPr>
            <w:tcW w:w="754" w:type="dxa"/>
            <w:tcBorders>
              <w:top w:val="single" w:sz="4" w:space="0" w:color="auto"/>
              <w:bottom w:val="single" w:sz="4" w:space="0" w:color="auto"/>
            </w:tcBorders>
            <w:shd w:val="clear" w:color="auto" w:fill="auto"/>
            <w:vAlign w:val="center"/>
            <w:hideMark/>
          </w:tcPr>
          <w:p w14:paraId="28EE89AB" w14:textId="77777777" w:rsidR="00744384" w:rsidRPr="009D24CB" w:rsidRDefault="00744384" w:rsidP="00E8633C">
            <w:pPr>
              <w:spacing w:line="276" w:lineRule="auto"/>
              <w:jc w:val="center"/>
              <w:rPr>
                <w:rFonts w:ascii="Calibri" w:eastAsia="Times New Roman" w:hAnsi="Calibri" w:cs="Calibri"/>
                <w:b/>
                <w:bCs/>
                <w:color w:val="000000"/>
                <w:kern w:val="0"/>
                <w:sz w:val="16"/>
                <w:szCs w:val="16"/>
                <w14:ligatures w14:val="none"/>
              </w:rPr>
            </w:pPr>
            <w:r w:rsidRPr="009D24CB">
              <w:rPr>
                <w:rFonts w:ascii="Calibri" w:eastAsia="Times New Roman" w:hAnsi="Calibri" w:cs="Calibri"/>
                <w:b/>
                <w:bCs/>
                <w:color w:val="000000"/>
                <w:kern w:val="0"/>
                <w:sz w:val="16"/>
                <w:szCs w:val="16"/>
                <w14:ligatures w14:val="none"/>
              </w:rPr>
              <w:t>original module</w:t>
            </w:r>
          </w:p>
        </w:tc>
        <w:tc>
          <w:tcPr>
            <w:tcW w:w="891" w:type="dxa"/>
            <w:tcBorders>
              <w:top w:val="single" w:sz="4" w:space="0" w:color="auto"/>
              <w:bottom w:val="single" w:sz="4" w:space="0" w:color="auto"/>
            </w:tcBorders>
            <w:shd w:val="clear" w:color="auto" w:fill="auto"/>
            <w:vAlign w:val="center"/>
            <w:hideMark/>
          </w:tcPr>
          <w:p w14:paraId="622428C8" w14:textId="77777777" w:rsidR="00744384" w:rsidRPr="009D24CB" w:rsidRDefault="00744384" w:rsidP="00E8633C">
            <w:pPr>
              <w:spacing w:line="276" w:lineRule="auto"/>
              <w:jc w:val="center"/>
              <w:rPr>
                <w:rFonts w:ascii="Calibri" w:eastAsia="Times New Roman" w:hAnsi="Calibri" w:cs="Calibri"/>
                <w:b/>
                <w:bCs/>
                <w:color w:val="000000"/>
                <w:kern w:val="0"/>
                <w:sz w:val="16"/>
                <w:szCs w:val="16"/>
                <w14:ligatures w14:val="none"/>
              </w:rPr>
            </w:pPr>
            <w:r w:rsidRPr="009D24CB">
              <w:rPr>
                <w:rFonts w:ascii="Calibri" w:eastAsia="Times New Roman" w:hAnsi="Calibri" w:cs="Calibri"/>
                <w:b/>
                <w:bCs/>
                <w:color w:val="000000"/>
                <w:kern w:val="0"/>
                <w:sz w:val="16"/>
                <w:szCs w:val="16"/>
                <w14:ligatures w14:val="none"/>
              </w:rPr>
              <w:t>ChimeraX version</w:t>
            </w:r>
          </w:p>
        </w:tc>
        <w:tc>
          <w:tcPr>
            <w:tcW w:w="692" w:type="dxa"/>
            <w:tcBorders>
              <w:top w:val="single" w:sz="4" w:space="0" w:color="auto"/>
              <w:bottom w:val="single" w:sz="4" w:space="0" w:color="auto"/>
            </w:tcBorders>
            <w:shd w:val="clear" w:color="auto" w:fill="auto"/>
            <w:vAlign w:val="center"/>
            <w:hideMark/>
          </w:tcPr>
          <w:p w14:paraId="203D5B52" w14:textId="31608888"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diff.</w:t>
            </w:r>
          </w:p>
        </w:tc>
      </w:tr>
      <w:tr w:rsidR="006C5B00" w:rsidRPr="009D24CB" w14:paraId="5E201381" w14:textId="77777777" w:rsidTr="005D4D1F">
        <w:trPr>
          <w:trHeight w:val="250"/>
        </w:trPr>
        <w:tc>
          <w:tcPr>
            <w:tcW w:w="549" w:type="dxa"/>
            <w:tcBorders>
              <w:top w:val="single" w:sz="4" w:space="0" w:color="auto"/>
              <w:left w:val="single" w:sz="4" w:space="0" w:color="auto"/>
              <w:right w:val="single" w:sz="4" w:space="0" w:color="auto"/>
            </w:tcBorders>
            <w:shd w:val="clear" w:color="auto" w:fill="auto"/>
            <w:vAlign w:val="center"/>
            <w:hideMark/>
          </w:tcPr>
          <w:p w14:paraId="2E97EA63"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5</w:t>
            </w:r>
          </w:p>
        </w:tc>
        <w:tc>
          <w:tcPr>
            <w:tcW w:w="770" w:type="dxa"/>
            <w:vMerge w:val="restart"/>
            <w:tcBorders>
              <w:top w:val="single" w:sz="4" w:space="0" w:color="auto"/>
              <w:left w:val="single" w:sz="4" w:space="0" w:color="auto"/>
              <w:right w:val="single" w:sz="4" w:space="0" w:color="auto"/>
            </w:tcBorders>
            <w:shd w:val="clear" w:color="auto" w:fill="auto"/>
            <w:vAlign w:val="center"/>
            <w:hideMark/>
          </w:tcPr>
          <w:p w14:paraId="1507AA5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0.0341</w:t>
            </w:r>
          </w:p>
        </w:tc>
        <w:tc>
          <w:tcPr>
            <w:tcW w:w="754" w:type="dxa"/>
            <w:tcBorders>
              <w:top w:val="single" w:sz="4" w:space="0" w:color="auto"/>
              <w:left w:val="single" w:sz="4" w:space="0" w:color="auto"/>
            </w:tcBorders>
            <w:shd w:val="clear" w:color="auto" w:fill="auto"/>
            <w:vAlign w:val="center"/>
            <w:hideMark/>
          </w:tcPr>
          <w:p w14:paraId="621D8A7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0.0973</w:t>
            </w:r>
          </w:p>
        </w:tc>
        <w:tc>
          <w:tcPr>
            <w:tcW w:w="891" w:type="dxa"/>
            <w:tcBorders>
              <w:top w:val="single" w:sz="4" w:space="0" w:color="auto"/>
            </w:tcBorders>
            <w:shd w:val="clear" w:color="auto" w:fill="auto"/>
            <w:vAlign w:val="center"/>
            <w:hideMark/>
          </w:tcPr>
          <w:p w14:paraId="2254E08D"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0.0973</w:t>
            </w:r>
          </w:p>
        </w:tc>
        <w:tc>
          <w:tcPr>
            <w:tcW w:w="692" w:type="dxa"/>
            <w:tcBorders>
              <w:top w:val="single" w:sz="4" w:space="0" w:color="auto"/>
              <w:right w:val="single" w:sz="4" w:space="0" w:color="auto"/>
            </w:tcBorders>
            <w:shd w:val="clear" w:color="auto" w:fill="auto"/>
            <w:vAlign w:val="center"/>
            <w:hideMark/>
          </w:tcPr>
          <w:p w14:paraId="2D375059"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val="restart"/>
            <w:tcBorders>
              <w:top w:val="single" w:sz="4" w:space="0" w:color="auto"/>
              <w:left w:val="single" w:sz="4" w:space="0" w:color="auto"/>
              <w:right w:val="single" w:sz="4" w:space="0" w:color="auto"/>
            </w:tcBorders>
            <w:shd w:val="clear" w:color="auto" w:fill="auto"/>
            <w:vAlign w:val="center"/>
            <w:hideMark/>
          </w:tcPr>
          <w:p w14:paraId="3E1238F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0.2821</w:t>
            </w:r>
          </w:p>
        </w:tc>
        <w:tc>
          <w:tcPr>
            <w:tcW w:w="754" w:type="dxa"/>
            <w:tcBorders>
              <w:top w:val="single" w:sz="4" w:space="0" w:color="auto"/>
              <w:left w:val="single" w:sz="4" w:space="0" w:color="auto"/>
            </w:tcBorders>
            <w:shd w:val="clear" w:color="auto" w:fill="auto"/>
            <w:vAlign w:val="center"/>
            <w:hideMark/>
          </w:tcPr>
          <w:p w14:paraId="5C20B61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0.3603</w:t>
            </w:r>
          </w:p>
        </w:tc>
        <w:tc>
          <w:tcPr>
            <w:tcW w:w="891" w:type="dxa"/>
            <w:tcBorders>
              <w:top w:val="single" w:sz="4" w:space="0" w:color="auto"/>
            </w:tcBorders>
            <w:shd w:val="clear" w:color="auto" w:fill="auto"/>
            <w:vAlign w:val="center"/>
            <w:hideMark/>
          </w:tcPr>
          <w:p w14:paraId="6DF5B5E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0.3603</w:t>
            </w:r>
          </w:p>
        </w:tc>
        <w:tc>
          <w:tcPr>
            <w:tcW w:w="692" w:type="dxa"/>
            <w:tcBorders>
              <w:top w:val="single" w:sz="4" w:space="0" w:color="auto"/>
              <w:right w:val="single" w:sz="4" w:space="0" w:color="auto"/>
            </w:tcBorders>
            <w:shd w:val="clear" w:color="auto" w:fill="auto"/>
            <w:vAlign w:val="center"/>
            <w:hideMark/>
          </w:tcPr>
          <w:p w14:paraId="0650C8F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val="restart"/>
            <w:tcBorders>
              <w:top w:val="single" w:sz="4" w:space="0" w:color="auto"/>
              <w:left w:val="single" w:sz="4" w:space="0" w:color="auto"/>
              <w:right w:val="single" w:sz="4" w:space="0" w:color="auto"/>
            </w:tcBorders>
            <w:shd w:val="clear" w:color="auto" w:fill="auto"/>
            <w:vAlign w:val="center"/>
            <w:hideMark/>
          </w:tcPr>
          <w:p w14:paraId="643BA33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0.2072</w:t>
            </w:r>
          </w:p>
        </w:tc>
        <w:tc>
          <w:tcPr>
            <w:tcW w:w="754" w:type="dxa"/>
            <w:tcBorders>
              <w:top w:val="single" w:sz="4" w:space="0" w:color="auto"/>
              <w:left w:val="single" w:sz="4" w:space="0" w:color="auto"/>
            </w:tcBorders>
            <w:shd w:val="clear" w:color="auto" w:fill="FFFF00"/>
            <w:vAlign w:val="center"/>
            <w:hideMark/>
          </w:tcPr>
          <w:p w14:paraId="5EF096B8"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0.2765</w:t>
            </w:r>
          </w:p>
        </w:tc>
        <w:tc>
          <w:tcPr>
            <w:tcW w:w="891" w:type="dxa"/>
            <w:tcBorders>
              <w:top w:val="single" w:sz="4" w:space="0" w:color="auto"/>
            </w:tcBorders>
            <w:shd w:val="clear" w:color="auto" w:fill="FFFF00"/>
            <w:vAlign w:val="center"/>
            <w:hideMark/>
          </w:tcPr>
          <w:p w14:paraId="4ED2FDB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0.2785</w:t>
            </w:r>
          </w:p>
        </w:tc>
        <w:tc>
          <w:tcPr>
            <w:tcW w:w="692" w:type="dxa"/>
            <w:tcBorders>
              <w:top w:val="single" w:sz="4" w:space="0" w:color="auto"/>
            </w:tcBorders>
            <w:shd w:val="clear" w:color="auto" w:fill="FFFF00"/>
            <w:vAlign w:val="center"/>
            <w:hideMark/>
          </w:tcPr>
          <w:p w14:paraId="0F5C2C6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0.002</w:t>
            </w:r>
          </w:p>
        </w:tc>
      </w:tr>
      <w:tr w:rsidR="006C5B00" w:rsidRPr="009D24CB" w14:paraId="114EB66B"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0F991C8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18</w:t>
            </w:r>
          </w:p>
        </w:tc>
        <w:tc>
          <w:tcPr>
            <w:tcW w:w="770" w:type="dxa"/>
            <w:vMerge/>
            <w:tcBorders>
              <w:left w:val="single" w:sz="4" w:space="0" w:color="auto"/>
              <w:right w:val="single" w:sz="4" w:space="0" w:color="auto"/>
            </w:tcBorders>
            <w:vAlign w:val="center"/>
            <w:hideMark/>
          </w:tcPr>
          <w:p w14:paraId="7FE8004A"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02601F4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0.1682</w:t>
            </w:r>
          </w:p>
        </w:tc>
        <w:tc>
          <w:tcPr>
            <w:tcW w:w="891" w:type="dxa"/>
            <w:shd w:val="clear" w:color="auto" w:fill="auto"/>
            <w:vAlign w:val="center"/>
            <w:hideMark/>
          </w:tcPr>
          <w:p w14:paraId="3C9BCA91"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0.1682</w:t>
            </w:r>
          </w:p>
        </w:tc>
        <w:tc>
          <w:tcPr>
            <w:tcW w:w="692" w:type="dxa"/>
            <w:tcBorders>
              <w:right w:val="single" w:sz="4" w:space="0" w:color="auto"/>
            </w:tcBorders>
            <w:shd w:val="clear" w:color="auto" w:fill="auto"/>
            <w:vAlign w:val="center"/>
            <w:hideMark/>
          </w:tcPr>
          <w:p w14:paraId="3FB7013B"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6AB71C22"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0DBF2D2E"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0.3688</w:t>
            </w:r>
          </w:p>
        </w:tc>
        <w:tc>
          <w:tcPr>
            <w:tcW w:w="891" w:type="dxa"/>
            <w:shd w:val="clear" w:color="auto" w:fill="auto"/>
            <w:vAlign w:val="center"/>
            <w:hideMark/>
          </w:tcPr>
          <w:p w14:paraId="7A34F59B"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0.3688</w:t>
            </w:r>
          </w:p>
        </w:tc>
        <w:tc>
          <w:tcPr>
            <w:tcW w:w="692" w:type="dxa"/>
            <w:tcBorders>
              <w:right w:val="single" w:sz="4" w:space="0" w:color="auto"/>
            </w:tcBorders>
            <w:shd w:val="clear" w:color="auto" w:fill="auto"/>
            <w:vAlign w:val="center"/>
            <w:hideMark/>
          </w:tcPr>
          <w:p w14:paraId="5CBF287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2C80C330"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62CCCD5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0.2508</w:t>
            </w:r>
          </w:p>
        </w:tc>
        <w:tc>
          <w:tcPr>
            <w:tcW w:w="891" w:type="dxa"/>
            <w:shd w:val="clear" w:color="auto" w:fill="auto"/>
            <w:vAlign w:val="center"/>
            <w:hideMark/>
          </w:tcPr>
          <w:p w14:paraId="65EF938B"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0.2508</w:t>
            </w:r>
          </w:p>
        </w:tc>
        <w:tc>
          <w:tcPr>
            <w:tcW w:w="692" w:type="dxa"/>
            <w:shd w:val="clear" w:color="auto" w:fill="auto"/>
            <w:vAlign w:val="center"/>
            <w:hideMark/>
          </w:tcPr>
          <w:p w14:paraId="32FC3A2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69BC21F1"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13B8E3B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23</w:t>
            </w:r>
          </w:p>
        </w:tc>
        <w:tc>
          <w:tcPr>
            <w:tcW w:w="770" w:type="dxa"/>
            <w:vMerge/>
            <w:tcBorders>
              <w:left w:val="single" w:sz="4" w:space="0" w:color="auto"/>
              <w:right w:val="single" w:sz="4" w:space="0" w:color="auto"/>
            </w:tcBorders>
            <w:vAlign w:val="center"/>
            <w:hideMark/>
          </w:tcPr>
          <w:p w14:paraId="3704A9D7"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FFFF00"/>
            <w:vAlign w:val="center"/>
            <w:hideMark/>
          </w:tcPr>
          <w:p w14:paraId="48F4661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0.0931</w:t>
            </w:r>
          </w:p>
        </w:tc>
        <w:tc>
          <w:tcPr>
            <w:tcW w:w="891" w:type="dxa"/>
            <w:shd w:val="clear" w:color="auto" w:fill="FFFF00"/>
            <w:vAlign w:val="center"/>
            <w:hideMark/>
          </w:tcPr>
          <w:p w14:paraId="62FD30A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0.0935</w:t>
            </w:r>
          </w:p>
        </w:tc>
        <w:tc>
          <w:tcPr>
            <w:tcW w:w="692" w:type="dxa"/>
            <w:tcBorders>
              <w:right w:val="single" w:sz="4" w:space="0" w:color="auto"/>
            </w:tcBorders>
            <w:shd w:val="clear" w:color="auto" w:fill="FFFF00"/>
            <w:vAlign w:val="center"/>
            <w:hideMark/>
          </w:tcPr>
          <w:p w14:paraId="2641897C"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0.0004</w:t>
            </w:r>
          </w:p>
        </w:tc>
        <w:tc>
          <w:tcPr>
            <w:tcW w:w="771" w:type="dxa"/>
            <w:vMerge/>
            <w:tcBorders>
              <w:left w:val="single" w:sz="4" w:space="0" w:color="auto"/>
              <w:right w:val="single" w:sz="4" w:space="0" w:color="auto"/>
            </w:tcBorders>
            <w:vAlign w:val="center"/>
            <w:hideMark/>
          </w:tcPr>
          <w:p w14:paraId="3B4420B4"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3FA77E3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0.3941</w:t>
            </w:r>
          </w:p>
        </w:tc>
        <w:tc>
          <w:tcPr>
            <w:tcW w:w="891" w:type="dxa"/>
            <w:shd w:val="clear" w:color="auto" w:fill="auto"/>
            <w:vAlign w:val="center"/>
            <w:hideMark/>
          </w:tcPr>
          <w:p w14:paraId="17A2FD19"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0.3941</w:t>
            </w:r>
          </w:p>
        </w:tc>
        <w:tc>
          <w:tcPr>
            <w:tcW w:w="692" w:type="dxa"/>
            <w:tcBorders>
              <w:right w:val="single" w:sz="4" w:space="0" w:color="auto"/>
            </w:tcBorders>
            <w:shd w:val="clear" w:color="auto" w:fill="auto"/>
            <w:vAlign w:val="center"/>
            <w:hideMark/>
          </w:tcPr>
          <w:p w14:paraId="62D4632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08EBA190"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52A1CA1B"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0.1538</w:t>
            </w:r>
          </w:p>
        </w:tc>
        <w:tc>
          <w:tcPr>
            <w:tcW w:w="891" w:type="dxa"/>
            <w:shd w:val="clear" w:color="auto" w:fill="auto"/>
            <w:vAlign w:val="center"/>
            <w:hideMark/>
          </w:tcPr>
          <w:p w14:paraId="23D361E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0.1538</w:t>
            </w:r>
          </w:p>
        </w:tc>
        <w:tc>
          <w:tcPr>
            <w:tcW w:w="692" w:type="dxa"/>
            <w:shd w:val="clear" w:color="auto" w:fill="auto"/>
            <w:vAlign w:val="center"/>
            <w:hideMark/>
          </w:tcPr>
          <w:p w14:paraId="7F5E8FB5"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019A5D24"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716EF8E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37</w:t>
            </w:r>
          </w:p>
        </w:tc>
        <w:tc>
          <w:tcPr>
            <w:tcW w:w="770" w:type="dxa"/>
            <w:vMerge/>
            <w:tcBorders>
              <w:left w:val="single" w:sz="4" w:space="0" w:color="auto"/>
              <w:right w:val="single" w:sz="4" w:space="0" w:color="auto"/>
            </w:tcBorders>
            <w:vAlign w:val="center"/>
            <w:hideMark/>
          </w:tcPr>
          <w:p w14:paraId="494EEA3D"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737D14F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0.1098</w:t>
            </w:r>
          </w:p>
        </w:tc>
        <w:tc>
          <w:tcPr>
            <w:tcW w:w="891" w:type="dxa"/>
            <w:shd w:val="clear" w:color="auto" w:fill="auto"/>
            <w:vAlign w:val="center"/>
            <w:hideMark/>
          </w:tcPr>
          <w:p w14:paraId="209AAD7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0.1098</w:t>
            </w:r>
          </w:p>
        </w:tc>
        <w:tc>
          <w:tcPr>
            <w:tcW w:w="692" w:type="dxa"/>
            <w:tcBorders>
              <w:right w:val="single" w:sz="4" w:space="0" w:color="auto"/>
            </w:tcBorders>
            <w:shd w:val="clear" w:color="auto" w:fill="auto"/>
            <w:vAlign w:val="center"/>
            <w:hideMark/>
          </w:tcPr>
          <w:p w14:paraId="68FD5E68"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5B1BB41D"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50D9B1CC"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0.3487</w:t>
            </w:r>
          </w:p>
        </w:tc>
        <w:tc>
          <w:tcPr>
            <w:tcW w:w="891" w:type="dxa"/>
            <w:shd w:val="clear" w:color="auto" w:fill="auto"/>
            <w:vAlign w:val="center"/>
            <w:hideMark/>
          </w:tcPr>
          <w:p w14:paraId="4A86C33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0.3487</w:t>
            </w:r>
          </w:p>
        </w:tc>
        <w:tc>
          <w:tcPr>
            <w:tcW w:w="692" w:type="dxa"/>
            <w:tcBorders>
              <w:right w:val="single" w:sz="4" w:space="0" w:color="auto"/>
            </w:tcBorders>
            <w:shd w:val="clear" w:color="auto" w:fill="auto"/>
            <w:vAlign w:val="center"/>
            <w:hideMark/>
          </w:tcPr>
          <w:p w14:paraId="2EFBE23C"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1022D5B1"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236C9C21"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0.3444</w:t>
            </w:r>
          </w:p>
        </w:tc>
        <w:tc>
          <w:tcPr>
            <w:tcW w:w="891" w:type="dxa"/>
            <w:shd w:val="clear" w:color="auto" w:fill="auto"/>
            <w:vAlign w:val="center"/>
            <w:hideMark/>
          </w:tcPr>
          <w:p w14:paraId="18AE53A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0.3444</w:t>
            </w:r>
          </w:p>
        </w:tc>
        <w:tc>
          <w:tcPr>
            <w:tcW w:w="692" w:type="dxa"/>
            <w:shd w:val="clear" w:color="auto" w:fill="auto"/>
            <w:vAlign w:val="center"/>
            <w:hideMark/>
          </w:tcPr>
          <w:p w14:paraId="72CB702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0651D2CA"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19F3E0F5"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49</w:t>
            </w:r>
          </w:p>
        </w:tc>
        <w:tc>
          <w:tcPr>
            <w:tcW w:w="770" w:type="dxa"/>
            <w:vMerge/>
            <w:tcBorders>
              <w:left w:val="single" w:sz="4" w:space="0" w:color="auto"/>
              <w:right w:val="single" w:sz="4" w:space="0" w:color="auto"/>
            </w:tcBorders>
            <w:vAlign w:val="center"/>
            <w:hideMark/>
          </w:tcPr>
          <w:p w14:paraId="3C09D74B"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609537BE"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0.1165</w:t>
            </w:r>
          </w:p>
        </w:tc>
        <w:tc>
          <w:tcPr>
            <w:tcW w:w="891" w:type="dxa"/>
            <w:shd w:val="clear" w:color="auto" w:fill="auto"/>
            <w:vAlign w:val="center"/>
            <w:hideMark/>
          </w:tcPr>
          <w:p w14:paraId="57884DF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0.1165</w:t>
            </w:r>
          </w:p>
        </w:tc>
        <w:tc>
          <w:tcPr>
            <w:tcW w:w="692" w:type="dxa"/>
            <w:tcBorders>
              <w:right w:val="single" w:sz="4" w:space="0" w:color="auto"/>
            </w:tcBorders>
            <w:shd w:val="clear" w:color="auto" w:fill="auto"/>
            <w:vAlign w:val="center"/>
            <w:hideMark/>
          </w:tcPr>
          <w:p w14:paraId="2322C8D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087F424A"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151EB91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0.3644</w:t>
            </w:r>
          </w:p>
        </w:tc>
        <w:tc>
          <w:tcPr>
            <w:tcW w:w="891" w:type="dxa"/>
            <w:shd w:val="clear" w:color="auto" w:fill="auto"/>
            <w:vAlign w:val="center"/>
            <w:hideMark/>
          </w:tcPr>
          <w:p w14:paraId="56B0A27E"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0.3644</w:t>
            </w:r>
          </w:p>
        </w:tc>
        <w:tc>
          <w:tcPr>
            <w:tcW w:w="692" w:type="dxa"/>
            <w:tcBorders>
              <w:right w:val="single" w:sz="4" w:space="0" w:color="auto"/>
            </w:tcBorders>
            <w:shd w:val="clear" w:color="auto" w:fill="auto"/>
            <w:vAlign w:val="center"/>
            <w:hideMark/>
          </w:tcPr>
          <w:p w14:paraId="5156998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024BF2FC"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36B57075"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0.3201</w:t>
            </w:r>
          </w:p>
        </w:tc>
        <w:tc>
          <w:tcPr>
            <w:tcW w:w="891" w:type="dxa"/>
            <w:shd w:val="clear" w:color="auto" w:fill="auto"/>
            <w:vAlign w:val="center"/>
            <w:hideMark/>
          </w:tcPr>
          <w:p w14:paraId="69A81A3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0.3201</w:t>
            </w:r>
          </w:p>
        </w:tc>
        <w:tc>
          <w:tcPr>
            <w:tcW w:w="692" w:type="dxa"/>
            <w:shd w:val="clear" w:color="auto" w:fill="auto"/>
            <w:vAlign w:val="center"/>
            <w:hideMark/>
          </w:tcPr>
          <w:p w14:paraId="7102751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3C6ED617"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0C10391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51</w:t>
            </w:r>
          </w:p>
        </w:tc>
        <w:tc>
          <w:tcPr>
            <w:tcW w:w="770" w:type="dxa"/>
            <w:vMerge/>
            <w:tcBorders>
              <w:left w:val="single" w:sz="4" w:space="0" w:color="auto"/>
              <w:right w:val="single" w:sz="4" w:space="0" w:color="auto"/>
            </w:tcBorders>
            <w:vAlign w:val="center"/>
            <w:hideMark/>
          </w:tcPr>
          <w:p w14:paraId="656C1467"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7E57B1D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0.1415</w:t>
            </w:r>
          </w:p>
        </w:tc>
        <w:tc>
          <w:tcPr>
            <w:tcW w:w="891" w:type="dxa"/>
            <w:shd w:val="clear" w:color="auto" w:fill="auto"/>
            <w:vAlign w:val="center"/>
            <w:hideMark/>
          </w:tcPr>
          <w:p w14:paraId="054DAF8B"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0.1415</w:t>
            </w:r>
          </w:p>
        </w:tc>
        <w:tc>
          <w:tcPr>
            <w:tcW w:w="692" w:type="dxa"/>
            <w:tcBorders>
              <w:right w:val="single" w:sz="4" w:space="0" w:color="auto"/>
            </w:tcBorders>
            <w:shd w:val="clear" w:color="auto" w:fill="auto"/>
            <w:vAlign w:val="center"/>
            <w:hideMark/>
          </w:tcPr>
          <w:p w14:paraId="10540A7E"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03233096"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780B8F6E"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0.3598</w:t>
            </w:r>
          </w:p>
        </w:tc>
        <w:tc>
          <w:tcPr>
            <w:tcW w:w="891" w:type="dxa"/>
            <w:shd w:val="clear" w:color="auto" w:fill="auto"/>
            <w:vAlign w:val="center"/>
            <w:hideMark/>
          </w:tcPr>
          <w:p w14:paraId="6E8A5DDB"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0.3598</w:t>
            </w:r>
          </w:p>
        </w:tc>
        <w:tc>
          <w:tcPr>
            <w:tcW w:w="692" w:type="dxa"/>
            <w:tcBorders>
              <w:right w:val="single" w:sz="4" w:space="0" w:color="auto"/>
            </w:tcBorders>
            <w:shd w:val="clear" w:color="auto" w:fill="auto"/>
            <w:vAlign w:val="center"/>
            <w:hideMark/>
          </w:tcPr>
          <w:p w14:paraId="4D3F84E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18D9A25A"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70361EC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0.1785</w:t>
            </w:r>
          </w:p>
        </w:tc>
        <w:tc>
          <w:tcPr>
            <w:tcW w:w="891" w:type="dxa"/>
            <w:shd w:val="clear" w:color="auto" w:fill="auto"/>
            <w:vAlign w:val="center"/>
            <w:hideMark/>
          </w:tcPr>
          <w:p w14:paraId="6747881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0.1785</w:t>
            </w:r>
          </w:p>
        </w:tc>
        <w:tc>
          <w:tcPr>
            <w:tcW w:w="692" w:type="dxa"/>
            <w:shd w:val="clear" w:color="auto" w:fill="auto"/>
            <w:vAlign w:val="center"/>
            <w:hideMark/>
          </w:tcPr>
          <w:p w14:paraId="3E3CC56E"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2BD6428B"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031814FD"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64</w:t>
            </w:r>
          </w:p>
        </w:tc>
        <w:tc>
          <w:tcPr>
            <w:tcW w:w="770" w:type="dxa"/>
            <w:vMerge/>
            <w:tcBorders>
              <w:left w:val="single" w:sz="4" w:space="0" w:color="auto"/>
              <w:right w:val="single" w:sz="4" w:space="0" w:color="auto"/>
            </w:tcBorders>
            <w:vAlign w:val="center"/>
            <w:hideMark/>
          </w:tcPr>
          <w:p w14:paraId="4DE9DF36"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2025086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0.1485</w:t>
            </w:r>
          </w:p>
        </w:tc>
        <w:tc>
          <w:tcPr>
            <w:tcW w:w="891" w:type="dxa"/>
            <w:shd w:val="clear" w:color="auto" w:fill="auto"/>
            <w:vAlign w:val="center"/>
            <w:hideMark/>
          </w:tcPr>
          <w:p w14:paraId="47BFB2C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0.1485</w:t>
            </w:r>
          </w:p>
        </w:tc>
        <w:tc>
          <w:tcPr>
            <w:tcW w:w="692" w:type="dxa"/>
            <w:tcBorders>
              <w:right w:val="single" w:sz="4" w:space="0" w:color="auto"/>
            </w:tcBorders>
            <w:shd w:val="clear" w:color="auto" w:fill="auto"/>
            <w:vAlign w:val="center"/>
            <w:hideMark/>
          </w:tcPr>
          <w:p w14:paraId="203A5CF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7A0CBC40"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FFFF00"/>
            <w:vAlign w:val="center"/>
            <w:hideMark/>
          </w:tcPr>
          <w:p w14:paraId="559EEB9E"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0.3516</w:t>
            </w:r>
          </w:p>
        </w:tc>
        <w:tc>
          <w:tcPr>
            <w:tcW w:w="891" w:type="dxa"/>
            <w:shd w:val="clear" w:color="auto" w:fill="FFFF00"/>
            <w:vAlign w:val="center"/>
            <w:hideMark/>
          </w:tcPr>
          <w:p w14:paraId="4CC1FCB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0.3519</w:t>
            </w:r>
          </w:p>
        </w:tc>
        <w:tc>
          <w:tcPr>
            <w:tcW w:w="692" w:type="dxa"/>
            <w:tcBorders>
              <w:right w:val="single" w:sz="4" w:space="0" w:color="auto"/>
            </w:tcBorders>
            <w:shd w:val="clear" w:color="auto" w:fill="FFFF00"/>
            <w:vAlign w:val="center"/>
            <w:hideMark/>
          </w:tcPr>
          <w:p w14:paraId="4908DD09"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0.0003</w:t>
            </w:r>
          </w:p>
        </w:tc>
        <w:tc>
          <w:tcPr>
            <w:tcW w:w="771" w:type="dxa"/>
            <w:vMerge/>
            <w:tcBorders>
              <w:left w:val="single" w:sz="4" w:space="0" w:color="auto"/>
              <w:right w:val="single" w:sz="4" w:space="0" w:color="auto"/>
            </w:tcBorders>
            <w:vAlign w:val="center"/>
            <w:hideMark/>
          </w:tcPr>
          <w:p w14:paraId="741472F7"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4F8B5F9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0.3546</w:t>
            </w:r>
          </w:p>
        </w:tc>
        <w:tc>
          <w:tcPr>
            <w:tcW w:w="891" w:type="dxa"/>
            <w:shd w:val="clear" w:color="auto" w:fill="auto"/>
            <w:vAlign w:val="center"/>
            <w:hideMark/>
          </w:tcPr>
          <w:p w14:paraId="30E03433"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0.3546</w:t>
            </w:r>
          </w:p>
        </w:tc>
        <w:tc>
          <w:tcPr>
            <w:tcW w:w="692" w:type="dxa"/>
            <w:shd w:val="clear" w:color="auto" w:fill="auto"/>
            <w:vAlign w:val="center"/>
            <w:hideMark/>
          </w:tcPr>
          <w:p w14:paraId="243F4F69"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085F3A7F"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55C3885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72</w:t>
            </w:r>
          </w:p>
        </w:tc>
        <w:tc>
          <w:tcPr>
            <w:tcW w:w="770" w:type="dxa"/>
            <w:vMerge/>
            <w:tcBorders>
              <w:left w:val="single" w:sz="4" w:space="0" w:color="auto"/>
              <w:right w:val="single" w:sz="4" w:space="0" w:color="auto"/>
            </w:tcBorders>
            <w:vAlign w:val="center"/>
            <w:hideMark/>
          </w:tcPr>
          <w:p w14:paraId="49525423"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76729715"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0.1576</w:t>
            </w:r>
          </w:p>
        </w:tc>
        <w:tc>
          <w:tcPr>
            <w:tcW w:w="891" w:type="dxa"/>
            <w:shd w:val="clear" w:color="auto" w:fill="auto"/>
            <w:vAlign w:val="center"/>
            <w:hideMark/>
          </w:tcPr>
          <w:p w14:paraId="251AEEB3"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0.1576</w:t>
            </w:r>
          </w:p>
        </w:tc>
        <w:tc>
          <w:tcPr>
            <w:tcW w:w="692" w:type="dxa"/>
            <w:tcBorders>
              <w:right w:val="single" w:sz="4" w:space="0" w:color="auto"/>
            </w:tcBorders>
            <w:shd w:val="clear" w:color="auto" w:fill="auto"/>
            <w:vAlign w:val="center"/>
            <w:hideMark/>
          </w:tcPr>
          <w:p w14:paraId="15441C6D"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71033B71"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240C4095"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0.3807</w:t>
            </w:r>
          </w:p>
        </w:tc>
        <w:tc>
          <w:tcPr>
            <w:tcW w:w="891" w:type="dxa"/>
            <w:shd w:val="clear" w:color="auto" w:fill="auto"/>
            <w:vAlign w:val="center"/>
            <w:hideMark/>
          </w:tcPr>
          <w:p w14:paraId="0516689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0.3807</w:t>
            </w:r>
          </w:p>
        </w:tc>
        <w:tc>
          <w:tcPr>
            <w:tcW w:w="692" w:type="dxa"/>
            <w:tcBorders>
              <w:right w:val="single" w:sz="4" w:space="0" w:color="auto"/>
            </w:tcBorders>
            <w:shd w:val="clear" w:color="auto" w:fill="auto"/>
            <w:vAlign w:val="center"/>
            <w:hideMark/>
          </w:tcPr>
          <w:p w14:paraId="47B69E1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43DB3477"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4B7892D8"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0.2784</w:t>
            </w:r>
          </w:p>
        </w:tc>
        <w:tc>
          <w:tcPr>
            <w:tcW w:w="891" w:type="dxa"/>
            <w:shd w:val="clear" w:color="auto" w:fill="auto"/>
            <w:vAlign w:val="center"/>
            <w:hideMark/>
          </w:tcPr>
          <w:p w14:paraId="6BA64B99"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0.2784</w:t>
            </w:r>
          </w:p>
        </w:tc>
        <w:tc>
          <w:tcPr>
            <w:tcW w:w="692" w:type="dxa"/>
            <w:shd w:val="clear" w:color="auto" w:fill="auto"/>
            <w:vAlign w:val="center"/>
            <w:hideMark/>
          </w:tcPr>
          <w:p w14:paraId="65AF1255"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2BF2E22C"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4853D80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85</w:t>
            </w:r>
          </w:p>
        </w:tc>
        <w:tc>
          <w:tcPr>
            <w:tcW w:w="770" w:type="dxa"/>
            <w:vMerge/>
            <w:tcBorders>
              <w:left w:val="single" w:sz="4" w:space="0" w:color="auto"/>
              <w:right w:val="single" w:sz="4" w:space="0" w:color="auto"/>
            </w:tcBorders>
            <w:vAlign w:val="center"/>
            <w:hideMark/>
          </w:tcPr>
          <w:p w14:paraId="53935FBB"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57CC64F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0.1317</w:t>
            </w:r>
          </w:p>
        </w:tc>
        <w:tc>
          <w:tcPr>
            <w:tcW w:w="891" w:type="dxa"/>
            <w:shd w:val="clear" w:color="auto" w:fill="auto"/>
            <w:vAlign w:val="center"/>
            <w:hideMark/>
          </w:tcPr>
          <w:p w14:paraId="574973D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0.1317</w:t>
            </w:r>
          </w:p>
        </w:tc>
        <w:tc>
          <w:tcPr>
            <w:tcW w:w="692" w:type="dxa"/>
            <w:tcBorders>
              <w:right w:val="single" w:sz="4" w:space="0" w:color="auto"/>
            </w:tcBorders>
            <w:shd w:val="clear" w:color="auto" w:fill="auto"/>
            <w:vAlign w:val="center"/>
            <w:hideMark/>
          </w:tcPr>
          <w:p w14:paraId="37EE472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4B2CEF59"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15E7020D"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0.3568</w:t>
            </w:r>
          </w:p>
        </w:tc>
        <w:tc>
          <w:tcPr>
            <w:tcW w:w="891" w:type="dxa"/>
            <w:shd w:val="clear" w:color="auto" w:fill="auto"/>
            <w:vAlign w:val="center"/>
            <w:hideMark/>
          </w:tcPr>
          <w:p w14:paraId="5A466298"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0.3568</w:t>
            </w:r>
          </w:p>
        </w:tc>
        <w:tc>
          <w:tcPr>
            <w:tcW w:w="692" w:type="dxa"/>
            <w:tcBorders>
              <w:right w:val="single" w:sz="4" w:space="0" w:color="auto"/>
            </w:tcBorders>
            <w:shd w:val="clear" w:color="auto" w:fill="auto"/>
            <w:vAlign w:val="center"/>
            <w:hideMark/>
          </w:tcPr>
          <w:p w14:paraId="5941520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39F5F86B"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2C47FB1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0.2712</w:t>
            </w:r>
          </w:p>
        </w:tc>
        <w:tc>
          <w:tcPr>
            <w:tcW w:w="891" w:type="dxa"/>
            <w:shd w:val="clear" w:color="auto" w:fill="auto"/>
            <w:vAlign w:val="center"/>
            <w:hideMark/>
          </w:tcPr>
          <w:p w14:paraId="6078492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0.2712</w:t>
            </w:r>
          </w:p>
        </w:tc>
        <w:tc>
          <w:tcPr>
            <w:tcW w:w="692" w:type="dxa"/>
            <w:shd w:val="clear" w:color="auto" w:fill="auto"/>
            <w:vAlign w:val="center"/>
            <w:hideMark/>
          </w:tcPr>
          <w:p w14:paraId="019AD53B"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5D4D1F" w:rsidRPr="009D24CB" w14:paraId="00651C99"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1FDB6C2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93</w:t>
            </w:r>
          </w:p>
        </w:tc>
        <w:tc>
          <w:tcPr>
            <w:tcW w:w="770" w:type="dxa"/>
            <w:vMerge/>
            <w:tcBorders>
              <w:left w:val="single" w:sz="4" w:space="0" w:color="auto"/>
              <w:right w:val="single" w:sz="4" w:space="0" w:color="auto"/>
            </w:tcBorders>
            <w:vAlign w:val="center"/>
            <w:hideMark/>
          </w:tcPr>
          <w:p w14:paraId="3FD01188"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2C3D60F1"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0.1083</w:t>
            </w:r>
          </w:p>
        </w:tc>
        <w:tc>
          <w:tcPr>
            <w:tcW w:w="891" w:type="dxa"/>
            <w:shd w:val="clear" w:color="auto" w:fill="auto"/>
            <w:vAlign w:val="center"/>
            <w:hideMark/>
          </w:tcPr>
          <w:p w14:paraId="49BCC721"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0.1083</w:t>
            </w:r>
          </w:p>
        </w:tc>
        <w:tc>
          <w:tcPr>
            <w:tcW w:w="692" w:type="dxa"/>
            <w:tcBorders>
              <w:right w:val="single" w:sz="4" w:space="0" w:color="auto"/>
            </w:tcBorders>
            <w:shd w:val="clear" w:color="auto" w:fill="auto"/>
            <w:vAlign w:val="center"/>
            <w:hideMark/>
          </w:tcPr>
          <w:p w14:paraId="6A30251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540ABC1D"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FFFF00"/>
            <w:vAlign w:val="center"/>
            <w:hideMark/>
          </w:tcPr>
          <w:p w14:paraId="3ADF948E"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0.3652</w:t>
            </w:r>
          </w:p>
        </w:tc>
        <w:tc>
          <w:tcPr>
            <w:tcW w:w="891" w:type="dxa"/>
            <w:shd w:val="clear" w:color="auto" w:fill="FFFF00"/>
            <w:vAlign w:val="center"/>
            <w:hideMark/>
          </w:tcPr>
          <w:p w14:paraId="2E52D445"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0.363</w:t>
            </w:r>
          </w:p>
        </w:tc>
        <w:tc>
          <w:tcPr>
            <w:tcW w:w="692" w:type="dxa"/>
            <w:tcBorders>
              <w:right w:val="single" w:sz="4" w:space="0" w:color="auto"/>
            </w:tcBorders>
            <w:shd w:val="clear" w:color="auto" w:fill="FFFF00"/>
            <w:vAlign w:val="center"/>
            <w:hideMark/>
          </w:tcPr>
          <w:p w14:paraId="3AA615E3"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0.0022</w:t>
            </w:r>
          </w:p>
        </w:tc>
        <w:tc>
          <w:tcPr>
            <w:tcW w:w="771" w:type="dxa"/>
            <w:vMerge/>
            <w:tcBorders>
              <w:left w:val="single" w:sz="4" w:space="0" w:color="auto"/>
              <w:right w:val="single" w:sz="4" w:space="0" w:color="auto"/>
            </w:tcBorders>
            <w:vAlign w:val="center"/>
            <w:hideMark/>
          </w:tcPr>
          <w:p w14:paraId="10A26F7F"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FFFF00"/>
            <w:vAlign w:val="center"/>
            <w:hideMark/>
          </w:tcPr>
          <w:p w14:paraId="429C204C"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0.1804</w:t>
            </w:r>
          </w:p>
        </w:tc>
        <w:tc>
          <w:tcPr>
            <w:tcW w:w="891" w:type="dxa"/>
            <w:shd w:val="clear" w:color="auto" w:fill="FFFF00"/>
            <w:vAlign w:val="center"/>
            <w:hideMark/>
          </w:tcPr>
          <w:p w14:paraId="7A8FD02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0.2098</w:t>
            </w:r>
          </w:p>
        </w:tc>
        <w:tc>
          <w:tcPr>
            <w:tcW w:w="692" w:type="dxa"/>
            <w:shd w:val="clear" w:color="auto" w:fill="FFFF00"/>
            <w:vAlign w:val="center"/>
            <w:hideMark/>
          </w:tcPr>
          <w:p w14:paraId="7A328D5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0.0294</w:t>
            </w:r>
          </w:p>
        </w:tc>
      </w:tr>
      <w:tr w:rsidR="005D4D1F" w:rsidRPr="009D24CB" w14:paraId="0027973C"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4206D2E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101</w:t>
            </w:r>
          </w:p>
        </w:tc>
        <w:tc>
          <w:tcPr>
            <w:tcW w:w="770" w:type="dxa"/>
            <w:vMerge/>
            <w:tcBorders>
              <w:left w:val="single" w:sz="4" w:space="0" w:color="auto"/>
              <w:right w:val="single" w:sz="4" w:space="0" w:color="auto"/>
            </w:tcBorders>
            <w:vAlign w:val="center"/>
            <w:hideMark/>
          </w:tcPr>
          <w:p w14:paraId="1AD5C00A"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FFFF00"/>
            <w:vAlign w:val="center"/>
            <w:hideMark/>
          </w:tcPr>
          <w:p w14:paraId="1534F283"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0.1382</w:t>
            </w:r>
          </w:p>
        </w:tc>
        <w:tc>
          <w:tcPr>
            <w:tcW w:w="891" w:type="dxa"/>
            <w:shd w:val="clear" w:color="auto" w:fill="FFFF00"/>
            <w:vAlign w:val="center"/>
            <w:hideMark/>
          </w:tcPr>
          <w:p w14:paraId="2B484BE1"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0.1372</w:t>
            </w:r>
          </w:p>
        </w:tc>
        <w:tc>
          <w:tcPr>
            <w:tcW w:w="692" w:type="dxa"/>
            <w:tcBorders>
              <w:right w:val="single" w:sz="4" w:space="0" w:color="auto"/>
            </w:tcBorders>
            <w:shd w:val="clear" w:color="auto" w:fill="FFFF00"/>
            <w:vAlign w:val="center"/>
            <w:hideMark/>
          </w:tcPr>
          <w:p w14:paraId="0F93CABC"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0.001</w:t>
            </w:r>
          </w:p>
        </w:tc>
        <w:tc>
          <w:tcPr>
            <w:tcW w:w="771" w:type="dxa"/>
            <w:vMerge/>
            <w:tcBorders>
              <w:left w:val="single" w:sz="4" w:space="0" w:color="auto"/>
              <w:right w:val="single" w:sz="4" w:space="0" w:color="auto"/>
            </w:tcBorders>
            <w:vAlign w:val="center"/>
            <w:hideMark/>
          </w:tcPr>
          <w:p w14:paraId="33D55987"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FFFF00"/>
            <w:vAlign w:val="center"/>
            <w:hideMark/>
          </w:tcPr>
          <w:p w14:paraId="1AD8519C"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0.3247</w:t>
            </w:r>
          </w:p>
        </w:tc>
        <w:tc>
          <w:tcPr>
            <w:tcW w:w="891" w:type="dxa"/>
            <w:shd w:val="clear" w:color="auto" w:fill="FFFF00"/>
            <w:vAlign w:val="center"/>
            <w:hideMark/>
          </w:tcPr>
          <w:p w14:paraId="77BF7EAC"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0.3238</w:t>
            </w:r>
          </w:p>
        </w:tc>
        <w:tc>
          <w:tcPr>
            <w:tcW w:w="692" w:type="dxa"/>
            <w:tcBorders>
              <w:right w:val="single" w:sz="4" w:space="0" w:color="auto"/>
            </w:tcBorders>
            <w:shd w:val="clear" w:color="auto" w:fill="FFFF00"/>
            <w:vAlign w:val="center"/>
            <w:hideMark/>
          </w:tcPr>
          <w:p w14:paraId="086B84B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0.0009</w:t>
            </w:r>
          </w:p>
        </w:tc>
        <w:tc>
          <w:tcPr>
            <w:tcW w:w="771" w:type="dxa"/>
            <w:vMerge/>
            <w:tcBorders>
              <w:left w:val="single" w:sz="4" w:space="0" w:color="auto"/>
              <w:right w:val="single" w:sz="4" w:space="0" w:color="auto"/>
            </w:tcBorders>
            <w:vAlign w:val="center"/>
            <w:hideMark/>
          </w:tcPr>
          <w:p w14:paraId="1FD05B65"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174EFA8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0.278</w:t>
            </w:r>
          </w:p>
        </w:tc>
        <w:tc>
          <w:tcPr>
            <w:tcW w:w="891" w:type="dxa"/>
            <w:shd w:val="clear" w:color="auto" w:fill="auto"/>
            <w:vAlign w:val="center"/>
            <w:hideMark/>
          </w:tcPr>
          <w:p w14:paraId="4BEDAF6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0.278</w:t>
            </w:r>
          </w:p>
        </w:tc>
        <w:tc>
          <w:tcPr>
            <w:tcW w:w="692" w:type="dxa"/>
            <w:shd w:val="clear" w:color="auto" w:fill="auto"/>
            <w:vAlign w:val="center"/>
            <w:hideMark/>
          </w:tcPr>
          <w:p w14:paraId="78701D79"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29B7857B"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09E1780C"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108</w:t>
            </w:r>
          </w:p>
        </w:tc>
        <w:tc>
          <w:tcPr>
            <w:tcW w:w="770" w:type="dxa"/>
            <w:vMerge/>
            <w:tcBorders>
              <w:left w:val="single" w:sz="4" w:space="0" w:color="auto"/>
              <w:right w:val="single" w:sz="4" w:space="0" w:color="auto"/>
            </w:tcBorders>
            <w:vAlign w:val="center"/>
            <w:hideMark/>
          </w:tcPr>
          <w:p w14:paraId="29C70E06"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5471BDBB"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0.1106</w:t>
            </w:r>
          </w:p>
        </w:tc>
        <w:tc>
          <w:tcPr>
            <w:tcW w:w="891" w:type="dxa"/>
            <w:shd w:val="clear" w:color="auto" w:fill="auto"/>
            <w:vAlign w:val="center"/>
            <w:hideMark/>
          </w:tcPr>
          <w:p w14:paraId="2A889D6B"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0.1106</w:t>
            </w:r>
          </w:p>
        </w:tc>
        <w:tc>
          <w:tcPr>
            <w:tcW w:w="692" w:type="dxa"/>
            <w:tcBorders>
              <w:right w:val="single" w:sz="4" w:space="0" w:color="auto"/>
            </w:tcBorders>
            <w:shd w:val="clear" w:color="auto" w:fill="auto"/>
            <w:vAlign w:val="center"/>
            <w:hideMark/>
          </w:tcPr>
          <w:p w14:paraId="560BD20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1E848326"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5CA81C4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0.3478</w:t>
            </w:r>
          </w:p>
        </w:tc>
        <w:tc>
          <w:tcPr>
            <w:tcW w:w="891" w:type="dxa"/>
            <w:shd w:val="clear" w:color="auto" w:fill="auto"/>
            <w:vAlign w:val="center"/>
            <w:hideMark/>
          </w:tcPr>
          <w:p w14:paraId="3851909B"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0.3478</w:t>
            </w:r>
          </w:p>
        </w:tc>
        <w:tc>
          <w:tcPr>
            <w:tcW w:w="692" w:type="dxa"/>
            <w:tcBorders>
              <w:right w:val="single" w:sz="4" w:space="0" w:color="auto"/>
            </w:tcBorders>
            <w:shd w:val="clear" w:color="auto" w:fill="auto"/>
            <w:vAlign w:val="center"/>
            <w:hideMark/>
          </w:tcPr>
          <w:p w14:paraId="2C2568B8"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322F2F97"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5741780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0.2517</w:t>
            </w:r>
          </w:p>
        </w:tc>
        <w:tc>
          <w:tcPr>
            <w:tcW w:w="891" w:type="dxa"/>
            <w:shd w:val="clear" w:color="auto" w:fill="auto"/>
            <w:vAlign w:val="center"/>
            <w:hideMark/>
          </w:tcPr>
          <w:p w14:paraId="05A6FCB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0.2517</w:t>
            </w:r>
          </w:p>
        </w:tc>
        <w:tc>
          <w:tcPr>
            <w:tcW w:w="692" w:type="dxa"/>
            <w:shd w:val="clear" w:color="auto" w:fill="auto"/>
            <w:vAlign w:val="center"/>
            <w:hideMark/>
          </w:tcPr>
          <w:p w14:paraId="7239AD3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4A1662AA"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00887975"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114</w:t>
            </w:r>
          </w:p>
        </w:tc>
        <w:tc>
          <w:tcPr>
            <w:tcW w:w="770" w:type="dxa"/>
            <w:vMerge/>
            <w:tcBorders>
              <w:left w:val="single" w:sz="4" w:space="0" w:color="auto"/>
              <w:right w:val="single" w:sz="4" w:space="0" w:color="auto"/>
            </w:tcBorders>
            <w:vAlign w:val="center"/>
            <w:hideMark/>
          </w:tcPr>
          <w:p w14:paraId="0EA832B5"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65ADFBE1"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0.1083</w:t>
            </w:r>
          </w:p>
        </w:tc>
        <w:tc>
          <w:tcPr>
            <w:tcW w:w="891" w:type="dxa"/>
            <w:shd w:val="clear" w:color="auto" w:fill="auto"/>
            <w:vAlign w:val="center"/>
            <w:hideMark/>
          </w:tcPr>
          <w:p w14:paraId="5EA4DFE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0.1083</w:t>
            </w:r>
          </w:p>
        </w:tc>
        <w:tc>
          <w:tcPr>
            <w:tcW w:w="692" w:type="dxa"/>
            <w:tcBorders>
              <w:right w:val="single" w:sz="4" w:space="0" w:color="auto"/>
            </w:tcBorders>
            <w:shd w:val="clear" w:color="auto" w:fill="auto"/>
            <w:vAlign w:val="center"/>
            <w:hideMark/>
          </w:tcPr>
          <w:p w14:paraId="762FB94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1FE3B063"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FFFF00"/>
            <w:vAlign w:val="center"/>
            <w:hideMark/>
          </w:tcPr>
          <w:p w14:paraId="7CF2867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0.3633</w:t>
            </w:r>
          </w:p>
        </w:tc>
        <w:tc>
          <w:tcPr>
            <w:tcW w:w="891" w:type="dxa"/>
            <w:shd w:val="clear" w:color="auto" w:fill="FFFF00"/>
            <w:vAlign w:val="center"/>
            <w:hideMark/>
          </w:tcPr>
          <w:p w14:paraId="7F1DDF3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0.3637</w:t>
            </w:r>
          </w:p>
        </w:tc>
        <w:tc>
          <w:tcPr>
            <w:tcW w:w="692" w:type="dxa"/>
            <w:tcBorders>
              <w:right w:val="single" w:sz="4" w:space="0" w:color="auto"/>
            </w:tcBorders>
            <w:shd w:val="clear" w:color="auto" w:fill="FFFF00"/>
            <w:vAlign w:val="center"/>
            <w:hideMark/>
          </w:tcPr>
          <w:p w14:paraId="38094C93"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0.0004</w:t>
            </w:r>
          </w:p>
        </w:tc>
        <w:tc>
          <w:tcPr>
            <w:tcW w:w="771" w:type="dxa"/>
            <w:vMerge/>
            <w:tcBorders>
              <w:left w:val="single" w:sz="4" w:space="0" w:color="auto"/>
              <w:right w:val="single" w:sz="4" w:space="0" w:color="auto"/>
            </w:tcBorders>
            <w:vAlign w:val="center"/>
            <w:hideMark/>
          </w:tcPr>
          <w:p w14:paraId="57CB662A"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311B2D0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0.2009</w:t>
            </w:r>
          </w:p>
        </w:tc>
        <w:tc>
          <w:tcPr>
            <w:tcW w:w="891" w:type="dxa"/>
            <w:shd w:val="clear" w:color="auto" w:fill="auto"/>
            <w:vAlign w:val="center"/>
            <w:hideMark/>
          </w:tcPr>
          <w:p w14:paraId="7A9B423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0.2009</w:t>
            </w:r>
          </w:p>
        </w:tc>
        <w:tc>
          <w:tcPr>
            <w:tcW w:w="692" w:type="dxa"/>
            <w:shd w:val="clear" w:color="auto" w:fill="auto"/>
            <w:vAlign w:val="center"/>
            <w:hideMark/>
          </w:tcPr>
          <w:p w14:paraId="31489F5C"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381757DA"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57D3F038"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123</w:t>
            </w:r>
          </w:p>
        </w:tc>
        <w:tc>
          <w:tcPr>
            <w:tcW w:w="770" w:type="dxa"/>
            <w:vMerge/>
            <w:tcBorders>
              <w:left w:val="single" w:sz="4" w:space="0" w:color="auto"/>
              <w:right w:val="single" w:sz="4" w:space="0" w:color="auto"/>
            </w:tcBorders>
            <w:vAlign w:val="center"/>
            <w:hideMark/>
          </w:tcPr>
          <w:p w14:paraId="78B373B9"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176B892E"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0.0653</w:t>
            </w:r>
          </w:p>
        </w:tc>
        <w:tc>
          <w:tcPr>
            <w:tcW w:w="891" w:type="dxa"/>
            <w:shd w:val="clear" w:color="auto" w:fill="auto"/>
            <w:vAlign w:val="center"/>
            <w:hideMark/>
          </w:tcPr>
          <w:p w14:paraId="137A5EB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0.0653</w:t>
            </w:r>
          </w:p>
        </w:tc>
        <w:tc>
          <w:tcPr>
            <w:tcW w:w="692" w:type="dxa"/>
            <w:tcBorders>
              <w:right w:val="single" w:sz="4" w:space="0" w:color="auto"/>
            </w:tcBorders>
            <w:shd w:val="clear" w:color="auto" w:fill="auto"/>
            <w:vAlign w:val="center"/>
            <w:hideMark/>
          </w:tcPr>
          <w:p w14:paraId="588F498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0C046D61"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20E4D198"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0.3882</w:t>
            </w:r>
          </w:p>
        </w:tc>
        <w:tc>
          <w:tcPr>
            <w:tcW w:w="891" w:type="dxa"/>
            <w:shd w:val="clear" w:color="auto" w:fill="auto"/>
            <w:vAlign w:val="center"/>
            <w:hideMark/>
          </w:tcPr>
          <w:p w14:paraId="05498645"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0.3882</w:t>
            </w:r>
          </w:p>
        </w:tc>
        <w:tc>
          <w:tcPr>
            <w:tcW w:w="692" w:type="dxa"/>
            <w:tcBorders>
              <w:right w:val="single" w:sz="4" w:space="0" w:color="auto"/>
            </w:tcBorders>
            <w:shd w:val="clear" w:color="auto" w:fill="auto"/>
            <w:vAlign w:val="center"/>
            <w:hideMark/>
          </w:tcPr>
          <w:p w14:paraId="70B0B491"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460C2506"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5AF524E1"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0.1964</w:t>
            </w:r>
          </w:p>
        </w:tc>
        <w:tc>
          <w:tcPr>
            <w:tcW w:w="891" w:type="dxa"/>
            <w:shd w:val="clear" w:color="auto" w:fill="auto"/>
            <w:vAlign w:val="center"/>
            <w:hideMark/>
          </w:tcPr>
          <w:p w14:paraId="0994B371"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0.1964</w:t>
            </w:r>
          </w:p>
        </w:tc>
        <w:tc>
          <w:tcPr>
            <w:tcW w:w="692" w:type="dxa"/>
            <w:shd w:val="clear" w:color="auto" w:fill="auto"/>
            <w:vAlign w:val="center"/>
            <w:hideMark/>
          </w:tcPr>
          <w:p w14:paraId="28B4B88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5E70B529"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72920D0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127</w:t>
            </w:r>
          </w:p>
        </w:tc>
        <w:tc>
          <w:tcPr>
            <w:tcW w:w="770" w:type="dxa"/>
            <w:vMerge/>
            <w:tcBorders>
              <w:left w:val="single" w:sz="4" w:space="0" w:color="auto"/>
              <w:right w:val="single" w:sz="4" w:space="0" w:color="auto"/>
            </w:tcBorders>
            <w:vAlign w:val="center"/>
            <w:hideMark/>
          </w:tcPr>
          <w:p w14:paraId="6809ABCA"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561048B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0.0971</w:t>
            </w:r>
          </w:p>
        </w:tc>
        <w:tc>
          <w:tcPr>
            <w:tcW w:w="891" w:type="dxa"/>
            <w:shd w:val="clear" w:color="auto" w:fill="auto"/>
            <w:vAlign w:val="center"/>
            <w:hideMark/>
          </w:tcPr>
          <w:p w14:paraId="49C2504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0.0971</w:t>
            </w:r>
          </w:p>
        </w:tc>
        <w:tc>
          <w:tcPr>
            <w:tcW w:w="692" w:type="dxa"/>
            <w:tcBorders>
              <w:right w:val="single" w:sz="4" w:space="0" w:color="auto"/>
            </w:tcBorders>
            <w:shd w:val="clear" w:color="auto" w:fill="auto"/>
            <w:vAlign w:val="center"/>
            <w:hideMark/>
          </w:tcPr>
          <w:p w14:paraId="3E8E655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77D1D719"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4835D1E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0.3788</w:t>
            </w:r>
          </w:p>
        </w:tc>
        <w:tc>
          <w:tcPr>
            <w:tcW w:w="891" w:type="dxa"/>
            <w:shd w:val="clear" w:color="auto" w:fill="auto"/>
            <w:vAlign w:val="center"/>
            <w:hideMark/>
          </w:tcPr>
          <w:p w14:paraId="53C202C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0.3788</w:t>
            </w:r>
          </w:p>
        </w:tc>
        <w:tc>
          <w:tcPr>
            <w:tcW w:w="692" w:type="dxa"/>
            <w:tcBorders>
              <w:right w:val="single" w:sz="4" w:space="0" w:color="auto"/>
            </w:tcBorders>
            <w:shd w:val="clear" w:color="auto" w:fill="auto"/>
            <w:vAlign w:val="center"/>
            <w:hideMark/>
          </w:tcPr>
          <w:p w14:paraId="54F0614E"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24D1DA35"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21ACFA2C"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0.2972</w:t>
            </w:r>
          </w:p>
        </w:tc>
        <w:tc>
          <w:tcPr>
            <w:tcW w:w="891" w:type="dxa"/>
            <w:shd w:val="clear" w:color="auto" w:fill="auto"/>
            <w:vAlign w:val="center"/>
            <w:hideMark/>
          </w:tcPr>
          <w:p w14:paraId="0406387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0.2972</w:t>
            </w:r>
          </w:p>
        </w:tc>
        <w:tc>
          <w:tcPr>
            <w:tcW w:w="692" w:type="dxa"/>
            <w:shd w:val="clear" w:color="auto" w:fill="auto"/>
            <w:vAlign w:val="center"/>
            <w:hideMark/>
          </w:tcPr>
          <w:p w14:paraId="7DAFDAF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5203DE42"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24E2C7F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132</w:t>
            </w:r>
          </w:p>
        </w:tc>
        <w:tc>
          <w:tcPr>
            <w:tcW w:w="770" w:type="dxa"/>
            <w:vMerge/>
            <w:tcBorders>
              <w:left w:val="single" w:sz="4" w:space="0" w:color="auto"/>
              <w:right w:val="single" w:sz="4" w:space="0" w:color="auto"/>
            </w:tcBorders>
            <w:vAlign w:val="center"/>
            <w:hideMark/>
          </w:tcPr>
          <w:p w14:paraId="2B1E92BF"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4EF06375"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0.0908</w:t>
            </w:r>
          </w:p>
        </w:tc>
        <w:tc>
          <w:tcPr>
            <w:tcW w:w="891" w:type="dxa"/>
            <w:shd w:val="clear" w:color="auto" w:fill="auto"/>
            <w:vAlign w:val="center"/>
            <w:hideMark/>
          </w:tcPr>
          <w:p w14:paraId="77245093"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0.0908</w:t>
            </w:r>
          </w:p>
        </w:tc>
        <w:tc>
          <w:tcPr>
            <w:tcW w:w="692" w:type="dxa"/>
            <w:tcBorders>
              <w:right w:val="single" w:sz="4" w:space="0" w:color="auto"/>
            </w:tcBorders>
            <w:shd w:val="clear" w:color="auto" w:fill="auto"/>
            <w:vAlign w:val="center"/>
            <w:hideMark/>
          </w:tcPr>
          <w:p w14:paraId="473405C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31CE45D6"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5159F27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0.7344</w:t>
            </w:r>
          </w:p>
        </w:tc>
        <w:tc>
          <w:tcPr>
            <w:tcW w:w="891" w:type="dxa"/>
            <w:shd w:val="clear" w:color="auto" w:fill="auto"/>
            <w:vAlign w:val="center"/>
            <w:hideMark/>
          </w:tcPr>
          <w:p w14:paraId="02B7A34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0.7344</w:t>
            </w:r>
          </w:p>
        </w:tc>
        <w:tc>
          <w:tcPr>
            <w:tcW w:w="692" w:type="dxa"/>
            <w:tcBorders>
              <w:right w:val="single" w:sz="4" w:space="0" w:color="auto"/>
            </w:tcBorders>
            <w:shd w:val="clear" w:color="auto" w:fill="auto"/>
            <w:vAlign w:val="center"/>
            <w:hideMark/>
          </w:tcPr>
          <w:p w14:paraId="59FF079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27D44724"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15B9FB89"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0.1926</w:t>
            </w:r>
          </w:p>
        </w:tc>
        <w:tc>
          <w:tcPr>
            <w:tcW w:w="891" w:type="dxa"/>
            <w:shd w:val="clear" w:color="auto" w:fill="auto"/>
            <w:vAlign w:val="center"/>
            <w:hideMark/>
          </w:tcPr>
          <w:p w14:paraId="1AF366E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0.1926</w:t>
            </w:r>
          </w:p>
        </w:tc>
        <w:tc>
          <w:tcPr>
            <w:tcW w:w="692" w:type="dxa"/>
            <w:shd w:val="clear" w:color="auto" w:fill="auto"/>
            <w:vAlign w:val="center"/>
            <w:hideMark/>
          </w:tcPr>
          <w:p w14:paraId="06BE6A6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0E74788F"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79726DB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139</w:t>
            </w:r>
          </w:p>
        </w:tc>
        <w:tc>
          <w:tcPr>
            <w:tcW w:w="770" w:type="dxa"/>
            <w:vMerge/>
            <w:tcBorders>
              <w:left w:val="single" w:sz="4" w:space="0" w:color="auto"/>
              <w:right w:val="single" w:sz="4" w:space="0" w:color="auto"/>
            </w:tcBorders>
            <w:vAlign w:val="center"/>
            <w:hideMark/>
          </w:tcPr>
          <w:p w14:paraId="35E78987"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FFFF00"/>
            <w:vAlign w:val="center"/>
            <w:hideMark/>
          </w:tcPr>
          <w:p w14:paraId="0E93D2B1"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0.209</w:t>
            </w:r>
          </w:p>
        </w:tc>
        <w:tc>
          <w:tcPr>
            <w:tcW w:w="891" w:type="dxa"/>
            <w:shd w:val="clear" w:color="auto" w:fill="FFFF00"/>
            <w:vAlign w:val="center"/>
            <w:hideMark/>
          </w:tcPr>
          <w:p w14:paraId="58069130"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0.2093</w:t>
            </w:r>
          </w:p>
        </w:tc>
        <w:tc>
          <w:tcPr>
            <w:tcW w:w="692" w:type="dxa"/>
            <w:tcBorders>
              <w:right w:val="single" w:sz="4" w:space="0" w:color="auto"/>
            </w:tcBorders>
            <w:shd w:val="clear" w:color="auto" w:fill="FFFF00"/>
            <w:vAlign w:val="center"/>
            <w:hideMark/>
          </w:tcPr>
          <w:p w14:paraId="0EFCC3D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0.0003</w:t>
            </w:r>
          </w:p>
        </w:tc>
        <w:tc>
          <w:tcPr>
            <w:tcW w:w="771" w:type="dxa"/>
            <w:vMerge/>
            <w:tcBorders>
              <w:left w:val="single" w:sz="4" w:space="0" w:color="auto"/>
              <w:right w:val="single" w:sz="4" w:space="0" w:color="auto"/>
            </w:tcBorders>
            <w:vAlign w:val="center"/>
            <w:hideMark/>
          </w:tcPr>
          <w:p w14:paraId="11F0F98D"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64A25AC8"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0.3612</w:t>
            </w:r>
          </w:p>
        </w:tc>
        <w:tc>
          <w:tcPr>
            <w:tcW w:w="891" w:type="dxa"/>
            <w:shd w:val="clear" w:color="auto" w:fill="auto"/>
            <w:vAlign w:val="center"/>
            <w:hideMark/>
          </w:tcPr>
          <w:p w14:paraId="43818C3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0.3612</w:t>
            </w:r>
          </w:p>
        </w:tc>
        <w:tc>
          <w:tcPr>
            <w:tcW w:w="692" w:type="dxa"/>
            <w:tcBorders>
              <w:right w:val="single" w:sz="4" w:space="0" w:color="auto"/>
            </w:tcBorders>
            <w:shd w:val="clear" w:color="auto" w:fill="auto"/>
            <w:vAlign w:val="center"/>
            <w:hideMark/>
          </w:tcPr>
          <w:p w14:paraId="5BECE07D"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296CF254"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53994EF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0.2745</w:t>
            </w:r>
          </w:p>
        </w:tc>
        <w:tc>
          <w:tcPr>
            <w:tcW w:w="891" w:type="dxa"/>
            <w:shd w:val="clear" w:color="auto" w:fill="auto"/>
            <w:vAlign w:val="center"/>
            <w:hideMark/>
          </w:tcPr>
          <w:p w14:paraId="3B773A63"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0.2745</w:t>
            </w:r>
          </w:p>
        </w:tc>
        <w:tc>
          <w:tcPr>
            <w:tcW w:w="692" w:type="dxa"/>
            <w:shd w:val="clear" w:color="auto" w:fill="auto"/>
            <w:vAlign w:val="center"/>
            <w:hideMark/>
          </w:tcPr>
          <w:p w14:paraId="6807CDF1"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65444020"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2541CFE8"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141</w:t>
            </w:r>
          </w:p>
        </w:tc>
        <w:tc>
          <w:tcPr>
            <w:tcW w:w="770" w:type="dxa"/>
            <w:vMerge/>
            <w:tcBorders>
              <w:left w:val="single" w:sz="4" w:space="0" w:color="auto"/>
              <w:right w:val="single" w:sz="4" w:space="0" w:color="auto"/>
            </w:tcBorders>
            <w:vAlign w:val="center"/>
            <w:hideMark/>
          </w:tcPr>
          <w:p w14:paraId="68D1B578"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502BB3A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0.1231</w:t>
            </w:r>
          </w:p>
        </w:tc>
        <w:tc>
          <w:tcPr>
            <w:tcW w:w="891" w:type="dxa"/>
            <w:shd w:val="clear" w:color="auto" w:fill="auto"/>
            <w:vAlign w:val="center"/>
            <w:hideMark/>
          </w:tcPr>
          <w:p w14:paraId="3797FF8F"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0.1231</w:t>
            </w:r>
          </w:p>
        </w:tc>
        <w:tc>
          <w:tcPr>
            <w:tcW w:w="692" w:type="dxa"/>
            <w:tcBorders>
              <w:right w:val="single" w:sz="4" w:space="0" w:color="auto"/>
            </w:tcBorders>
            <w:shd w:val="clear" w:color="auto" w:fill="auto"/>
            <w:vAlign w:val="center"/>
            <w:hideMark/>
          </w:tcPr>
          <w:p w14:paraId="5D33EE6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2C4D12D9"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23D8E23B"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0.3724</w:t>
            </w:r>
          </w:p>
        </w:tc>
        <w:tc>
          <w:tcPr>
            <w:tcW w:w="891" w:type="dxa"/>
            <w:shd w:val="clear" w:color="auto" w:fill="auto"/>
            <w:vAlign w:val="center"/>
            <w:hideMark/>
          </w:tcPr>
          <w:p w14:paraId="526BAB4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0.3724</w:t>
            </w:r>
          </w:p>
        </w:tc>
        <w:tc>
          <w:tcPr>
            <w:tcW w:w="692" w:type="dxa"/>
            <w:tcBorders>
              <w:right w:val="single" w:sz="4" w:space="0" w:color="auto"/>
            </w:tcBorders>
            <w:shd w:val="clear" w:color="auto" w:fill="auto"/>
            <w:vAlign w:val="center"/>
            <w:hideMark/>
          </w:tcPr>
          <w:p w14:paraId="0796A55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39513586"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7B7F1D6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0.1891</w:t>
            </w:r>
          </w:p>
        </w:tc>
        <w:tc>
          <w:tcPr>
            <w:tcW w:w="891" w:type="dxa"/>
            <w:shd w:val="clear" w:color="auto" w:fill="auto"/>
            <w:vAlign w:val="center"/>
            <w:hideMark/>
          </w:tcPr>
          <w:p w14:paraId="56973249"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0.1891</w:t>
            </w:r>
          </w:p>
        </w:tc>
        <w:tc>
          <w:tcPr>
            <w:tcW w:w="692" w:type="dxa"/>
            <w:shd w:val="clear" w:color="auto" w:fill="auto"/>
            <w:vAlign w:val="center"/>
            <w:hideMark/>
          </w:tcPr>
          <w:p w14:paraId="0170F3C3"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403D6BF9" w14:textId="77777777" w:rsidTr="005D4D1F">
        <w:trPr>
          <w:trHeight w:val="250"/>
        </w:trPr>
        <w:tc>
          <w:tcPr>
            <w:tcW w:w="549" w:type="dxa"/>
            <w:tcBorders>
              <w:left w:val="single" w:sz="4" w:space="0" w:color="auto"/>
              <w:right w:val="single" w:sz="4" w:space="0" w:color="auto"/>
            </w:tcBorders>
            <w:shd w:val="clear" w:color="auto" w:fill="auto"/>
            <w:vAlign w:val="center"/>
            <w:hideMark/>
          </w:tcPr>
          <w:p w14:paraId="065D05FD"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144</w:t>
            </w:r>
          </w:p>
        </w:tc>
        <w:tc>
          <w:tcPr>
            <w:tcW w:w="770" w:type="dxa"/>
            <w:vMerge/>
            <w:tcBorders>
              <w:left w:val="single" w:sz="4" w:space="0" w:color="auto"/>
              <w:right w:val="single" w:sz="4" w:space="0" w:color="auto"/>
            </w:tcBorders>
            <w:vAlign w:val="center"/>
            <w:hideMark/>
          </w:tcPr>
          <w:p w14:paraId="39BB6B3D"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660DE311"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0.2215</w:t>
            </w:r>
          </w:p>
        </w:tc>
        <w:tc>
          <w:tcPr>
            <w:tcW w:w="891" w:type="dxa"/>
            <w:shd w:val="clear" w:color="auto" w:fill="auto"/>
            <w:vAlign w:val="center"/>
            <w:hideMark/>
          </w:tcPr>
          <w:p w14:paraId="3DCCF03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0.2215</w:t>
            </w:r>
          </w:p>
        </w:tc>
        <w:tc>
          <w:tcPr>
            <w:tcW w:w="692" w:type="dxa"/>
            <w:tcBorders>
              <w:right w:val="single" w:sz="4" w:space="0" w:color="auto"/>
            </w:tcBorders>
            <w:shd w:val="clear" w:color="auto" w:fill="auto"/>
            <w:vAlign w:val="center"/>
            <w:hideMark/>
          </w:tcPr>
          <w:p w14:paraId="7A279304"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5B3FED06"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3E74E0A9"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0.3473</w:t>
            </w:r>
          </w:p>
        </w:tc>
        <w:tc>
          <w:tcPr>
            <w:tcW w:w="891" w:type="dxa"/>
            <w:shd w:val="clear" w:color="auto" w:fill="auto"/>
            <w:vAlign w:val="center"/>
            <w:hideMark/>
          </w:tcPr>
          <w:p w14:paraId="24DB994D"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0.3473</w:t>
            </w:r>
          </w:p>
        </w:tc>
        <w:tc>
          <w:tcPr>
            <w:tcW w:w="692" w:type="dxa"/>
            <w:tcBorders>
              <w:right w:val="single" w:sz="4" w:space="0" w:color="auto"/>
            </w:tcBorders>
            <w:shd w:val="clear" w:color="auto" w:fill="auto"/>
            <w:vAlign w:val="center"/>
            <w:hideMark/>
          </w:tcPr>
          <w:p w14:paraId="1794D3A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right w:val="single" w:sz="4" w:space="0" w:color="auto"/>
            </w:tcBorders>
            <w:vAlign w:val="center"/>
            <w:hideMark/>
          </w:tcPr>
          <w:p w14:paraId="43885561"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tcBorders>
            <w:shd w:val="clear" w:color="auto" w:fill="auto"/>
            <w:vAlign w:val="center"/>
            <w:hideMark/>
          </w:tcPr>
          <w:p w14:paraId="60404E6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0.2465</w:t>
            </w:r>
          </w:p>
        </w:tc>
        <w:tc>
          <w:tcPr>
            <w:tcW w:w="891" w:type="dxa"/>
            <w:shd w:val="clear" w:color="auto" w:fill="auto"/>
            <w:vAlign w:val="center"/>
            <w:hideMark/>
          </w:tcPr>
          <w:p w14:paraId="1E0D3318"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0.2465</w:t>
            </w:r>
          </w:p>
        </w:tc>
        <w:tc>
          <w:tcPr>
            <w:tcW w:w="692" w:type="dxa"/>
            <w:shd w:val="clear" w:color="auto" w:fill="auto"/>
            <w:vAlign w:val="center"/>
            <w:hideMark/>
          </w:tcPr>
          <w:p w14:paraId="7B6DD97C"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1930E069" w14:textId="77777777" w:rsidTr="005D4D1F">
        <w:trPr>
          <w:trHeight w:val="250"/>
        </w:trPr>
        <w:tc>
          <w:tcPr>
            <w:tcW w:w="549" w:type="dxa"/>
            <w:tcBorders>
              <w:left w:val="single" w:sz="4" w:space="0" w:color="auto"/>
              <w:bottom w:val="single" w:sz="4" w:space="0" w:color="auto"/>
              <w:right w:val="single" w:sz="4" w:space="0" w:color="auto"/>
            </w:tcBorders>
            <w:shd w:val="clear" w:color="auto" w:fill="auto"/>
            <w:vAlign w:val="center"/>
            <w:hideMark/>
          </w:tcPr>
          <w:p w14:paraId="0F64081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150</w:t>
            </w:r>
          </w:p>
        </w:tc>
        <w:tc>
          <w:tcPr>
            <w:tcW w:w="770" w:type="dxa"/>
            <w:vMerge/>
            <w:tcBorders>
              <w:left w:val="single" w:sz="4" w:space="0" w:color="auto"/>
              <w:bottom w:val="single" w:sz="4" w:space="0" w:color="auto"/>
              <w:right w:val="single" w:sz="4" w:space="0" w:color="auto"/>
            </w:tcBorders>
            <w:vAlign w:val="center"/>
            <w:hideMark/>
          </w:tcPr>
          <w:p w14:paraId="0B977C5B"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bottom w:val="single" w:sz="4" w:space="0" w:color="auto"/>
            </w:tcBorders>
            <w:shd w:val="clear" w:color="auto" w:fill="auto"/>
            <w:vAlign w:val="center"/>
            <w:hideMark/>
          </w:tcPr>
          <w:p w14:paraId="4D8A574B"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0.1931</w:t>
            </w:r>
          </w:p>
        </w:tc>
        <w:tc>
          <w:tcPr>
            <w:tcW w:w="891" w:type="dxa"/>
            <w:tcBorders>
              <w:bottom w:val="single" w:sz="4" w:space="0" w:color="auto"/>
            </w:tcBorders>
            <w:shd w:val="clear" w:color="auto" w:fill="auto"/>
            <w:vAlign w:val="center"/>
            <w:hideMark/>
          </w:tcPr>
          <w:p w14:paraId="4F43C6D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0.1931</w:t>
            </w:r>
          </w:p>
        </w:tc>
        <w:tc>
          <w:tcPr>
            <w:tcW w:w="692" w:type="dxa"/>
            <w:tcBorders>
              <w:bottom w:val="single" w:sz="4" w:space="0" w:color="auto"/>
              <w:right w:val="single" w:sz="4" w:space="0" w:color="auto"/>
            </w:tcBorders>
            <w:shd w:val="clear" w:color="auto" w:fill="auto"/>
            <w:vAlign w:val="center"/>
            <w:hideMark/>
          </w:tcPr>
          <w:p w14:paraId="763003D6"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bottom w:val="single" w:sz="4" w:space="0" w:color="auto"/>
              <w:right w:val="single" w:sz="4" w:space="0" w:color="auto"/>
            </w:tcBorders>
            <w:vAlign w:val="center"/>
            <w:hideMark/>
          </w:tcPr>
          <w:p w14:paraId="2B1031DD"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bottom w:val="single" w:sz="4" w:space="0" w:color="auto"/>
            </w:tcBorders>
            <w:shd w:val="clear" w:color="auto" w:fill="auto"/>
            <w:vAlign w:val="center"/>
            <w:hideMark/>
          </w:tcPr>
          <w:p w14:paraId="2755AE59"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0.3938</w:t>
            </w:r>
          </w:p>
        </w:tc>
        <w:tc>
          <w:tcPr>
            <w:tcW w:w="891" w:type="dxa"/>
            <w:tcBorders>
              <w:bottom w:val="single" w:sz="4" w:space="0" w:color="auto"/>
            </w:tcBorders>
            <w:shd w:val="clear" w:color="auto" w:fill="auto"/>
            <w:vAlign w:val="center"/>
            <w:hideMark/>
          </w:tcPr>
          <w:p w14:paraId="1D0E559D"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0.3938</w:t>
            </w:r>
          </w:p>
        </w:tc>
        <w:tc>
          <w:tcPr>
            <w:tcW w:w="692" w:type="dxa"/>
            <w:tcBorders>
              <w:bottom w:val="single" w:sz="4" w:space="0" w:color="auto"/>
              <w:right w:val="single" w:sz="4" w:space="0" w:color="auto"/>
            </w:tcBorders>
            <w:shd w:val="clear" w:color="auto" w:fill="auto"/>
            <w:vAlign w:val="center"/>
            <w:hideMark/>
          </w:tcPr>
          <w:p w14:paraId="49F7343D"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c>
          <w:tcPr>
            <w:tcW w:w="771" w:type="dxa"/>
            <w:vMerge/>
            <w:tcBorders>
              <w:left w:val="single" w:sz="4" w:space="0" w:color="auto"/>
              <w:bottom w:val="single" w:sz="4" w:space="0" w:color="auto"/>
              <w:right w:val="single" w:sz="4" w:space="0" w:color="auto"/>
            </w:tcBorders>
            <w:vAlign w:val="center"/>
            <w:hideMark/>
          </w:tcPr>
          <w:p w14:paraId="2B9BD796" w14:textId="77777777" w:rsidR="00744384" w:rsidRPr="009D24CB" w:rsidRDefault="00744384" w:rsidP="00E8633C">
            <w:pPr>
              <w:spacing w:line="276" w:lineRule="auto"/>
              <w:rPr>
                <w:rFonts w:ascii="Calibri" w:eastAsia="Times New Roman" w:hAnsi="Calibri" w:cs="Calibri"/>
                <w:color w:val="000000"/>
                <w:kern w:val="0"/>
                <w:sz w:val="16"/>
                <w:szCs w:val="16"/>
                <w14:ligatures w14:val="none"/>
              </w:rPr>
            </w:pPr>
          </w:p>
        </w:tc>
        <w:tc>
          <w:tcPr>
            <w:tcW w:w="754" w:type="dxa"/>
            <w:tcBorders>
              <w:left w:val="single" w:sz="4" w:space="0" w:color="auto"/>
              <w:bottom w:val="single" w:sz="4" w:space="0" w:color="auto"/>
            </w:tcBorders>
            <w:shd w:val="clear" w:color="auto" w:fill="auto"/>
            <w:vAlign w:val="center"/>
            <w:hideMark/>
          </w:tcPr>
          <w:p w14:paraId="14AA5DA7"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0.1693</w:t>
            </w:r>
          </w:p>
        </w:tc>
        <w:tc>
          <w:tcPr>
            <w:tcW w:w="891" w:type="dxa"/>
            <w:tcBorders>
              <w:bottom w:val="single" w:sz="4" w:space="0" w:color="auto"/>
            </w:tcBorders>
            <w:shd w:val="clear" w:color="auto" w:fill="auto"/>
            <w:vAlign w:val="center"/>
            <w:hideMark/>
          </w:tcPr>
          <w:p w14:paraId="66D78012"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0.1693</w:t>
            </w:r>
          </w:p>
        </w:tc>
        <w:tc>
          <w:tcPr>
            <w:tcW w:w="692" w:type="dxa"/>
            <w:tcBorders>
              <w:bottom w:val="single" w:sz="4" w:space="0" w:color="auto"/>
            </w:tcBorders>
            <w:shd w:val="clear" w:color="auto" w:fill="auto"/>
            <w:vAlign w:val="center"/>
            <w:hideMark/>
          </w:tcPr>
          <w:p w14:paraId="7459196A" w14:textId="77777777" w:rsidR="00744384" w:rsidRPr="009D24CB" w:rsidRDefault="00744384" w:rsidP="00E8633C">
            <w:pPr>
              <w:spacing w:line="276" w:lineRule="auto"/>
              <w:jc w:val="center"/>
              <w:rPr>
                <w:rFonts w:ascii="Calibri" w:eastAsia="Times New Roman" w:hAnsi="Calibri" w:cs="Calibri"/>
                <w:color w:val="000000"/>
                <w:kern w:val="0"/>
                <w:sz w:val="16"/>
                <w:szCs w:val="16"/>
                <w14:ligatures w14:val="none"/>
              </w:rPr>
            </w:pPr>
            <w:r w:rsidRPr="009D24CB">
              <w:rPr>
                <w:rFonts w:ascii="Calibri" w:eastAsia="Times New Roman" w:hAnsi="Calibri" w:cs="Calibri"/>
                <w:color w:val="000000"/>
                <w:kern w:val="0"/>
                <w:sz w:val="16"/>
                <w:szCs w:val="16"/>
                <w14:ligatures w14:val="none"/>
              </w:rPr>
              <w:t>0</w:t>
            </w:r>
          </w:p>
        </w:tc>
      </w:tr>
      <w:tr w:rsidR="006C5B00" w:rsidRPr="009D24CB" w14:paraId="066EF939" w14:textId="77777777" w:rsidTr="006C5B00">
        <w:trPr>
          <w:trHeight w:val="250"/>
        </w:trPr>
        <w:tc>
          <w:tcPr>
            <w:tcW w:w="549" w:type="dxa"/>
            <w:tcBorders>
              <w:top w:val="single" w:sz="4" w:space="0" w:color="auto"/>
              <w:left w:val="single" w:sz="4" w:space="0" w:color="auto"/>
              <w:bottom w:val="single" w:sz="4" w:space="0" w:color="auto"/>
              <w:right w:val="nil"/>
            </w:tcBorders>
            <w:shd w:val="clear" w:color="auto" w:fill="auto"/>
            <w:vAlign w:val="center"/>
          </w:tcPr>
          <w:p w14:paraId="6D804D48" w14:textId="509E9932" w:rsidR="00102AF3" w:rsidRPr="006C5B00" w:rsidRDefault="006C5B00" w:rsidP="00E8633C">
            <w:pPr>
              <w:spacing w:line="276" w:lineRule="auto"/>
              <w:jc w:val="center"/>
              <w:rPr>
                <w:rFonts w:ascii="Calibri" w:eastAsia="Times New Roman" w:hAnsi="Calibri" w:cs="Calibri"/>
                <w:b/>
                <w:bCs/>
                <w:color w:val="000000"/>
                <w:kern w:val="0"/>
                <w:sz w:val="16"/>
                <w:szCs w:val="16"/>
                <w14:ligatures w14:val="none"/>
              </w:rPr>
            </w:pPr>
            <w:r>
              <w:rPr>
                <w:rFonts w:ascii="Calibri" w:eastAsia="Times New Roman" w:hAnsi="Calibri" w:cs="Calibri"/>
                <w:b/>
                <w:bCs/>
                <w:color w:val="000000"/>
                <w:kern w:val="0"/>
                <w:sz w:val="16"/>
                <w:szCs w:val="16"/>
                <w14:ligatures w14:val="none"/>
              </w:rPr>
              <w:t>a</w:t>
            </w:r>
            <w:r w:rsidR="00102AF3" w:rsidRPr="006C5B00">
              <w:rPr>
                <w:rFonts w:ascii="Calibri" w:eastAsia="Times New Roman" w:hAnsi="Calibri" w:cs="Calibri"/>
                <w:b/>
                <w:bCs/>
                <w:color w:val="000000"/>
                <w:kern w:val="0"/>
                <w:sz w:val="16"/>
                <w:szCs w:val="16"/>
                <w14:ligatures w14:val="none"/>
              </w:rPr>
              <w:t>vg.</w:t>
            </w:r>
          </w:p>
        </w:tc>
        <w:tc>
          <w:tcPr>
            <w:tcW w:w="770" w:type="dxa"/>
            <w:tcBorders>
              <w:left w:val="nil"/>
              <w:bottom w:val="single" w:sz="4" w:space="0" w:color="auto"/>
            </w:tcBorders>
            <w:vAlign w:val="center"/>
          </w:tcPr>
          <w:p w14:paraId="6E21C1C8" w14:textId="77777777" w:rsidR="00102AF3" w:rsidRPr="006C5B00" w:rsidRDefault="00102AF3" w:rsidP="00E8633C">
            <w:pPr>
              <w:spacing w:line="276" w:lineRule="auto"/>
              <w:rPr>
                <w:rFonts w:ascii="Calibri" w:eastAsia="Times New Roman" w:hAnsi="Calibri" w:cs="Calibri"/>
                <w:b/>
                <w:bCs/>
                <w:color w:val="000000"/>
                <w:kern w:val="0"/>
                <w:sz w:val="16"/>
                <w:szCs w:val="16"/>
                <w14:ligatures w14:val="none"/>
              </w:rPr>
            </w:pPr>
          </w:p>
        </w:tc>
        <w:tc>
          <w:tcPr>
            <w:tcW w:w="754" w:type="dxa"/>
            <w:tcBorders>
              <w:bottom w:val="single" w:sz="4" w:space="0" w:color="auto"/>
            </w:tcBorders>
            <w:shd w:val="clear" w:color="auto" w:fill="auto"/>
            <w:vAlign w:val="center"/>
          </w:tcPr>
          <w:p w14:paraId="201414F6" w14:textId="15D267AF" w:rsidR="00102AF3" w:rsidRPr="006C5B00" w:rsidRDefault="00044546" w:rsidP="00E8633C">
            <w:pPr>
              <w:spacing w:line="276" w:lineRule="auto"/>
              <w:jc w:val="center"/>
              <w:rPr>
                <w:rFonts w:ascii="Calibri" w:eastAsia="Times New Roman" w:hAnsi="Calibri" w:cs="Calibri"/>
                <w:b/>
                <w:bCs/>
                <w:color w:val="000000"/>
                <w:kern w:val="0"/>
                <w:sz w:val="16"/>
                <w:szCs w:val="16"/>
                <w14:ligatures w14:val="none"/>
              </w:rPr>
            </w:pPr>
            <w:r w:rsidRPr="006C5B00">
              <w:rPr>
                <w:rFonts w:ascii="Calibri" w:eastAsia="Times New Roman" w:hAnsi="Calibri" w:cs="Calibri"/>
                <w:b/>
                <w:bCs/>
                <w:color w:val="000000"/>
                <w:kern w:val="0"/>
                <w:sz w:val="16"/>
                <w:szCs w:val="16"/>
                <w14:ligatures w14:val="none"/>
              </w:rPr>
              <w:t>0.13147</w:t>
            </w:r>
          </w:p>
        </w:tc>
        <w:tc>
          <w:tcPr>
            <w:tcW w:w="891" w:type="dxa"/>
            <w:tcBorders>
              <w:bottom w:val="single" w:sz="4" w:space="0" w:color="auto"/>
            </w:tcBorders>
            <w:shd w:val="clear" w:color="auto" w:fill="auto"/>
            <w:vAlign w:val="center"/>
          </w:tcPr>
          <w:p w14:paraId="3D74EC39" w14:textId="657B3B9A" w:rsidR="00102AF3" w:rsidRPr="006C5B00" w:rsidRDefault="00044546" w:rsidP="00E8633C">
            <w:pPr>
              <w:spacing w:line="276" w:lineRule="auto"/>
              <w:jc w:val="center"/>
              <w:rPr>
                <w:rFonts w:ascii="Calibri" w:eastAsia="Times New Roman" w:hAnsi="Calibri" w:cs="Calibri"/>
                <w:b/>
                <w:bCs/>
                <w:color w:val="000000"/>
                <w:kern w:val="0"/>
                <w:sz w:val="16"/>
                <w:szCs w:val="16"/>
                <w14:ligatures w14:val="none"/>
              </w:rPr>
            </w:pPr>
            <w:r w:rsidRPr="006C5B00">
              <w:rPr>
                <w:rFonts w:ascii="Calibri" w:eastAsia="Times New Roman" w:hAnsi="Calibri" w:cs="Calibri"/>
                <w:b/>
                <w:bCs/>
                <w:color w:val="000000"/>
                <w:kern w:val="0"/>
                <w:sz w:val="16"/>
                <w:szCs w:val="16"/>
                <w14:ligatures w14:val="none"/>
              </w:rPr>
              <w:t>0.13146</w:t>
            </w:r>
          </w:p>
        </w:tc>
        <w:tc>
          <w:tcPr>
            <w:tcW w:w="692" w:type="dxa"/>
            <w:tcBorders>
              <w:bottom w:val="single" w:sz="4" w:space="0" w:color="auto"/>
              <w:right w:val="nil"/>
            </w:tcBorders>
            <w:shd w:val="clear" w:color="auto" w:fill="auto"/>
            <w:vAlign w:val="center"/>
          </w:tcPr>
          <w:p w14:paraId="49970BCA" w14:textId="2D835C8A" w:rsidR="00102AF3" w:rsidRPr="006C5B00" w:rsidRDefault="00102AF3" w:rsidP="00E8633C">
            <w:pPr>
              <w:spacing w:line="276" w:lineRule="auto"/>
              <w:jc w:val="center"/>
              <w:rPr>
                <w:rFonts w:ascii="Calibri" w:eastAsia="Times New Roman" w:hAnsi="Calibri" w:cs="Calibri"/>
                <w:b/>
                <w:bCs/>
                <w:color w:val="000000"/>
                <w:kern w:val="0"/>
                <w:sz w:val="16"/>
                <w:szCs w:val="16"/>
                <w14:ligatures w14:val="none"/>
              </w:rPr>
            </w:pPr>
          </w:p>
        </w:tc>
        <w:tc>
          <w:tcPr>
            <w:tcW w:w="771" w:type="dxa"/>
            <w:tcBorders>
              <w:left w:val="nil"/>
              <w:bottom w:val="single" w:sz="4" w:space="0" w:color="auto"/>
            </w:tcBorders>
            <w:vAlign w:val="center"/>
          </w:tcPr>
          <w:p w14:paraId="42AC305B" w14:textId="77777777" w:rsidR="00102AF3" w:rsidRPr="006C5B00" w:rsidRDefault="00102AF3" w:rsidP="00E8633C">
            <w:pPr>
              <w:spacing w:line="276" w:lineRule="auto"/>
              <w:rPr>
                <w:rFonts w:ascii="Calibri" w:eastAsia="Times New Roman" w:hAnsi="Calibri" w:cs="Calibri"/>
                <w:b/>
                <w:bCs/>
                <w:color w:val="000000"/>
                <w:kern w:val="0"/>
                <w:sz w:val="16"/>
                <w:szCs w:val="16"/>
                <w14:ligatures w14:val="none"/>
              </w:rPr>
            </w:pPr>
          </w:p>
        </w:tc>
        <w:tc>
          <w:tcPr>
            <w:tcW w:w="754" w:type="dxa"/>
            <w:tcBorders>
              <w:bottom w:val="single" w:sz="4" w:space="0" w:color="auto"/>
            </w:tcBorders>
            <w:shd w:val="clear" w:color="auto" w:fill="auto"/>
            <w:vAlign w:val="center"/>
          </w:tcPr>
          <w:p w14:paraId="62C7E315" w14:textId="2DAE9138" w:rsidR="00102AF3" w:rsidRPr="006C5B00" w:rsidRDefault="00044546" w:rsidP="00E8633C">
            <w:pPr>
              <w:spacing w:line="276" w:lineRule="auto"/>
              <w:jc w:val="center"/>
              <w:rPr>
                <w:rFonts w:ascii="Calibri" w:eastAsia="Times New Roman" w:hAnsi="Calibri" w:cs="Calibri"/>
                <w:b/>
                <w:bCs/>
                <w:color w:val="000000"/>
                <w:kern w:val="0"/>
                <w:sz w:val="16"/>
                <w:szCs w:val="16"/>
                <w14:ligatures w14:val="none"/>
              </w:rPr>
            </w:pPr>
            <w:r w:rsidRPr="006C5B00">
              <w:rPr>
                <w:rFonts w:ascii="Calibri" w:eastAsia="Times New Roman" w:hAnsi="Calibri" w:cs="Calibri"/>
                <w:b/>
                <w:bCs/>
                <w:color w:val="000000"/>
                <w:kern w:val="0"/>
                <w:sz w:val="16"/>
                <w:szCs w:val="16"/>
                <w14:ligatures w14:val="none"/>
              </w:rPr>
              <w:t>0.38311</w:t>
            </w:r>
          </w:p>
        </w:tc>
        <w:tc>
          <w:tcPr>
            <w:tcW w:w="891" w:type="dxa"/>
            <w:tcBorders>
              <w:bottom w:val="single" w:sz="4" w:space="0" w:color="auto"/>
            </w:tcBorders>
            <w:shd w:val="clear" w:color="auto" w:fill="auto"/>
            <w:vAlign w:val="center"/>
          </w:tcPr>
          <w:p w14:paraId="295F762C" w14:textId="6235A52D" w:rsidR="00102AF3" w:rsidRPr="006C5B00" w:rsidRDefault="00044546" w:rsidP="00E8633C">
            <w:pPr>
              <w:spacing w:line="276" w:lineRule="auto"/>
              <w:jc w:val="center"/>
              <w:rPr>
                <w:rFonts w:ascii="Calibri" w:eastAsia="Times New Roman" w:hAnsi="Calibri" w:cs="Calibri"/>
                <w:b/>
                <w:bCs/>
                <w:color w:val="000000"/>
                <w:kern w:val="0"/>
                <w:sz w:val="16"/>
                <w:szCs w:val="16"/>
                <w14:ligatures w14:val="none"/>
              </w:rPr>
            </w:pPr>
            <w:r w:rsidRPr="006C5B00">
              <w:rPr>
                <w:rFonts w:ascii="Calibri" w:eastAsia="Times New Roman" w:hAnsi="Calibri" w:cs="Calibri"/>
                <w:b/>
                <w:bCs/>
                <w:color w:val="000000"/>
                <w:kern w:val="0"/>
                <w:sz w:val="16"/>
                <w:szCs w:val="16"/>
                <w14:ligatures w14:val="none"/>
              </w:rPr>
              <w:t>0.38299</w:t>
            </w:r>
          </w:p>
        </w:tc>
        <w:tc>
          <w:tcPr>
            <w:tcW w:w="692" w:type="dxa"/>
            <w:tcBorders>
              <w:bottom w:val="single" w:sz="4" w:space="0" w:color="auto"/>
              <w:right w:val="nil"/>
            </w:tcBorders>
            <w:shd w:val="clear" w:color="auto" w:fill="auto"/>
            <w:vAlign w:val="center"/>
          </w:tcPr>
          <w:p w14:paraId="4E452BC8" w14:textId="2381E97C" w:rsidR="00102AF3" w:rsidRPr="006C5B00" w:rsidRDefault="00102AF3" w:rsidP="00E8633C">
            <w:pPr>
              <w:spacing w:line="276" w:lineRule="auto"/>
              <w:jc w:val="center"/>
              <w:rPr>
                <w:rFonts w:ascii="Calibri" w:eastAsia="Times New Roman" w:hAnsi="Calibri" w:cs="Calibri"/>
                <w:b/>
                <w:bCs/>
                <w:color w:val="000000"/>
                <w:kern w:val="0"/>
                <w:sz w:val="16"/>
                <w:szCs w:val="16"/>
                <w14:ligatures w14:val="none"/>
              </w:rPr>
            </w:pPr>
          </w:p>
        </w:tc>
        <w:tc>
          <w:tcPr>
            <w:tcW w:w="771" w:type="dxa"/>
            <w:tcBorders>
              <w:left w:val="nil"/>
              <w:bottom w:val="single" w:sz="4" w:space="0" w:color="auto"/>
            </w:tcBorders>
            <w:vAlign w:val="center"/>
          </w:tcPr>
          <w:p w14:paraId="4EAD8188" w14:textId="77777777" w:rsidR="00102AF3" w:rsidRPr="006C5B00" w:rsidRDefault="00102AF3" w:rsidP="00E8633C">
            <w:pPr>
              <w:spacing w:line="276" w:lineRule="auto"/>
              <w:rPr>
                <w:rFonts w:ascii="Calibri" w:eastAsia="Times New Roman" w:hAnsi="Calibri" w:cs="Calibri"/>
                <w:b/>
                <w:bCs/>
                <w:color w:val="000000"/>
                <w:kern w:val="0"/>
                <w:sz w:val="16"/>
                <w:szCs w:val="16"/>
                <w14:ligatures w14:val="none"/>
              </w:rPr>
            </w:pPr>
          </w:p>
        </w:tc>
        <w:tc>
          <w:tcPr>
            <w:tcW w:w="754" w:type="dxa"/>
            <w:tcBorders>
              <w:bottom w:val="single" w:sz="4" w:space="0" w:color="auto"/>
            </w:tcBorders>
            <w:shd w:val="clear" w:color="auto" w:fill="auto"/>
            <w:vAlign w:val="center"/>
          </w:tcPr>
          <w:p w14:paraId="714F0B21" w14:textId="5DB43142" w:rsidR="00102AF3" w:rsidRPr="006C5B00" w:rsidRDefault="00044546" w:rsidP="00E8633C">
            <w:pPr>
              <w:spacing w:line="276" w:lineRule="auto"/>
              <w:jc w:val="center"/>
              <w:rPr>
                <w:rFonts w:ascii="Calibri" w:eastAsia="Times New Roman" w:hAnsi="Calibri" w:cs="Calibri"/>
                <w:b/>
                <w:bCs/>
                <w:color w:val="000000"/>
                <w:kern w:val="0"/>
                <w:sz w:val="16"/>
                <w:szCs w:val="16"/>
                <w14:ligatures w14:val="none"/>
              </w:rPr>
            </w:pPr>
            <w:r w:rsidRPr="006C5B00">
              <w:rPr>
                <w:rFonts w:ascii="Calibri" w:eastAsia="Times New Roman" w:hAnsi="Calibri" w:cs="Calibri"/>
                <w:b/>
                <w:bCs/>
                <w:color w:val="000000"/>
                <w:kern w:val="0"/>
                <w:sz w:val="16"/>
                <w:szCs w:val="16"/>
                <w14:ligatures w14:val="none"/>
              </w:rPr>
              <w:t>0.24524</w:t>
            </w:r>
          </w:p>
        </w:tc>
        <w:tc>
          <w:tcPr>
            <w:tcW w:w="891" w:type="dxa"/>
            <w:tcBorders>
              <w:bottom w:val="single" w:sz="4" w:space="0" w:color="auto"/>
            </w:tcBorders>
            <w:shd w:val="clear" w:color="auto" w:fill="auto"/>
            <w:vAlign w:val="center"/>
          </w:tcPr>
          <w:p w14:paraId="006AF132" w14:textId="7ED59132" w:rsidR="00102AF3" w:rsidRPr="006C5B00" w:rsidRDefault="00044546" w:rsidP="00E8633C">
            <w:pPr>
              <w:spacing w:line="276" w:lineRule="auto"/>
              <w:jc w:val="center"/>
              <w:rPr>
                <w:rFonts w:ascii="Calibri" w:eastAsia="Times New Roman" w:hAnsi="Calibri" w:cs="Calibri"/>
                <w:b/>
                <w:bCs/>
                <w:color w:val="000000"/>
                <w:kern w:val="0"/>
                <w:sz w:val="16"/>
                <w:szCs w:val="16"/>
                <w14:ligatures w14:val="none"/>
              </w:rPr>
            </w:pPr>
            <w:r w:rsidRPr="006C5B00">
              <w:rPr>
                <w:rFonts w:ascii="Calibri" w:eastAsia="Times New Roman" w:hAnsi="Calibri" w:cs="Calibri"/>
                <w:b/>
                <w:bCs/>
                <w:color w:val="000000"/>
                <w:kern w:val="0"/>
                <w:sz w:val="16"/>
                <w:szCs w:val="16"/>
                <w14:ligatures w14:val="none"/>
              </w:rPr>
              <w:t>0.24681</w:t>
            </w:r>
          </w:p>
        </w:tc>
        <w:tc>
          <w:tcPr>
            <w:tcW w:w="692" w:type="dxa"/>
            <w:tcBorders>
              <w:bottom w:val="single" w:sz="4" w:space="0" w:color="auto"/>
              <w:right w:val="single" w:sz="4" w:space="0" w:color="auto"/>
            </w:tcBorders>
            <w:shd w:val="clear" w:color="auto" w:fill="auto"/>
            <w:vAlign w:val="center"/>
          </w:tcPr>
          <w:p w14:paraId="21B3B68D" w14:textId="49E6FB3C" w:rsidR="00102AF3" w:rsidRPr="009D24CB" w:rsidRDefault="00102AF3" w:rsidP="00E8633C">
            <w:pPr>
              <w:spacing w:line="276" w:lineRule="auto"/>
              <w:jc w:val="center"/>
              <w:rPr>
                <w:rFonts w:ascii="Calibri" w:eastAsia="Times New Roman" w:hAnsi="Calibri" w:cs="Calibri"/>
                <w:color w:val="000000"/>
                <w:kern w:val="0"/>
                <w:sz w:val="16"/>
                <w:szCs w:val="16"/>
                <w14:ligatures w14:val="none"/>
              </w:rPr>
            </w:pPr>
          </w:p>
        </w:tc>
      </w:tr>
    </w:tbl>
    <w:p w14:paraId="78DE227B" w14:textId="77777777" w:rsidR="000E72A5" w:rsidRDefault="000E72A5" w:rsidP="00E8633C">
      <w:pPr>
        <w:spacing w:after="160" w:line="276" w:lineRule="auto"/>
      </w:pPr>
    </w:p>
    <w:p w14:paraId="0C42AB84" w14:textId="77777777" w:rsidR="00691A81" w:rsidRDefault="00691A81" w:rsidP="00E8633C">
      <w:pPr>
        <w:spacing w:after="160" w:line="276" w:lineRule="auto"/>
      </w:pPr>
    </w:p>
    <w:p w14:paraId="3686B6D7" w14:textId="77777777" w:rsidR="00691A81" w:rsidRDefault="00691A81">
      <w:pPr>
        <w:spacing w:after="160" w:line="360" w:lineRule="auto"/>
      </w:pPr>
      <w:r>
        <w:br w:type="page"/>
      </w:r>
    </w:p>
    <w:p w14:paraId="6C45FAA7" w14:textId="5D3D63AC" w:rsidR="00691A81" w:rsidRDefault="00691A81" w:rsidP="00E8633C">
      <w:pPr>
        <w:spacing w:after="160" w:line="276" w:lineRule="auto"/>
      </w:pPr>
      <w:r>
        <w:lastRenderedPageBreak/>
        <w:t>Table B/EMD-2660</w:t>
      </w:r>
      <w:r w:rsidR="00144D68">
        <w:t xml:space="preserve"> [section 5.2]</w:t>
      </w:r>
      <w:r>
        <w:t>:</w:t>
      </w:r>
    </w:p>
    <w:tbl>
      <w:tblPr>
        <w:tblW w:w="4311" w:type="dxa"/>
        <w:tblLook w:val="04A0" w:firstRow="1" w:lastRow="0" w:firstColumn="1" w:lastColumn="0" w:noHBand="0" w:noVBand="1"/>
      </w:tblPr>
      <w:tblGrid>
        <w:gridCol w:w="561"/>
        <w:gridCol w:w="806"/>
        <w:gridCol w:w="781"/>
        <w:gridCol w:w="721"/>
        <w:gridCol w:w="721"/>
        <w:gridCol w:w="721"/>
      </w:tblGrid>
      <w:tr w:rsidR="00717883" w:rsidRPr="00717883" w14:paraId="39F94A40" w14:textId="77777777" w:rsidTr="005D4D1F">
        <w:trPr>
          <w:trHeight w:val="720"/>
        </w:trPr>
        <w:tc>
          <w:tcPr>
            <w:tcW w:w="561" w:type="dxa"/>
            <w:tcBorders>
              <w:top w:val="single" w:sz="4" w:space="0" w:color="auto"/>
              <w:left w:val="single" w:sz="4" w:space="0" w:color="auto"/>
              <w:bottom w:val="single" w:sz="4" w:space="0" w:color="auto"/>
              <w:right w:val="nil"/>
            </w:tcBorders>
            <w:shd w:val="clear" w:color="auto" w:fill="auto"/>
            <w:vAlign w:val="center"/>
            <w:hideMark/>
          </w:tcPr>
          <w:p w14:paraId="7DEE4DC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seed no.</w:t>
            </w:r>
          </w:p>
        </w:tc>
        <w:tc>
          <w:tcPr>
            <w:tcW w:w="806" w:type="dxa"/>
            <w:tcBorders>
              <w:top w:val="single" w:sz="4" w:space="0" w:color="auto"/>
              <w:left w:val="nil"/>
              <w:bottom w:val="single" w:sz="4" w:space="0" w:color="auto"/>
              <w:right w:val="nil"/>
            </w:tcBorders>
            <w:shd w:val="clear" w:color="auto" w:fill="auto"/>
            <w:vAlign w:val="center"/>
            <w:hideMark/>
          </w:tcPr>
          <w:p w14:paraId="3A2BF74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pre-EMalign</w:t>
            </w:r>
          </w:p>
        </w:tc>
        <w:tc>
          <w:tcPr>
            <w:tcW w:w="781" w:type="dxa"/>
            <w:tcBorders>
              <w:top w:val="single" w:sz="4" w:space="0" w:color="auto"/>
              <w:left w:val="nil"/>
              <w:bottom w:val="single" w:sz="4" w:space="0" w:color="auto"/>
              <w:right w:val="nil"/>
            </w:tcBorders>
            <w:shd w:val="clear" w:color="auto" w:fill="auto"/>
            <w:noWrap/>
            <w:vAlign w:val="center"/>
            <w:hideMark/>
          </w:tcPr>
          <w:p w14:paraId="43BA7360"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original</w:t>
            </w:r>
          </w:p>
        </w:tc>
        <w:tc>
          <w:tcPr>
            <w:tcW w:w="721" w:type="dxa"/>
            <w:tcBorders>
              <w:top w:val="single" w:sz="4" w:space="0" w:color="auto"/>
              <w:left w:val="nil"/>
              <w:bottom w:val="single" w:sz="4" w:space="0" w:color="auto"/>
              <w:right w:val="nil"/>
            </w:tcBorders>
            <w:shd w:val="clear" w:color="auto" w:fill="auto"/>
            <w:vAlign w:val="center"/>
            <w:hideMark/>
          </w:tcPr>
          <w:p w14:paraId="62E90B21"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B1</w:t>
            </w:r>
          </w:p>
        </w:tc>
        <w:tc>
          <w:tcPr>
            <w:tcW w:w="721" w:type="dxa"/>
            <w:tcBorders>
              <w:top w:val="single" w:sz="4" w:space="0" w:color="auto"/>
              <w:left w:val="nil"/>
              <w:bottom w:val="single" w:sz="4" w:space="0" w:color="auto"/>
              <w:right w:val="nil"/>
            </w:tcBorders>
            <w:shd w:val="clear" w:color="auto" w:fill="auto"/>
            <w:vAlign w:val="center"/>
            <w:hideMark/>
          </w:tcPr>
          <w:p w14:paraId="215CE85A"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B2</w:t>
            </w:r>
          </w:p>
        </w:tc>
        <w:tc>
          <w:tcPr>
            <w:tcW w:w="721" w:type="dxa"/>
            <w:tcBorders>
              <w:top w:val="single" w:sz="4" w:space="0" w:color="auto"/>
              <w:left w:val="nil"/>
              <w:bottom w:val="single" w:sz="4" w:space="0" w:color="auto"/>
              <w:right w:val="single" w:sz="4" w:space="0" w:color="auto"/>
            </w:tcBorders>
            <w:shd w:val="clear" w:color="auto" w:fill="auto"/>
            <w:vAlign w:val="center"/>
            <w:hideMark/>
          </w:tcPr>
          <w:p w14:paraId="044A85BD"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B</w:t>
            </w:r>
          </w:p>
        </w:tc>
      </w:tr>
      <w:tr w:rsidR="00717883" w:rsidRPr="00717883" w14:paraId="4EB269CD" w14:textId="77777777" w:rsidTr="005D4D1F">
        <w:trPr>
          <w:trHeight w:val="240"/>
        </w:trPr>
        <w:tc>
          <w:tcPr>
            <w:tcW w:w="561" w:type="dxa"/>
            <w:tcBorders>
              <w:top w:val="single" w:sz="4" w:space="0" w:color="auto"/>
              <w:left w:val="single" w:sz="4" w:space="0" w:color="auto"/>
              <w:bottom w:val="nil"/>
              <w:right w:val="single" w:sz="4" w:space="0" w:color="auto"/>
            </w:tcBorders>
            <w:shd w:val="clear" w:color="auto" w:fill="auto"/>
            <w:vAlign w:val="center"/>
            <w:hideMark/>
          </w:tcPr>
          <w:p w14:paraId="2BA241A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5</w:t>
            </w:r>
          </w:p>
        </w:tc>
        <w:tc>
          <w:tcPr>
            <w:tcW w:w="806" w:type="dxa"/>
            <w:vMerge w:val="restart"/>
            <w:tcBorders>
              <w:top w:val="single" w:sz="4" w:space="0" w:color="auto"/>
              <w:left w:val="single" w:sz="4" w:space="0" w:color="auto"/>
              <w:bottom w:val="nil"/>
              <w:right w:val="single" w:sz="4" w:space="0" w:color="auto"/>
            </w:tcBorders>
            <w:shd w:val="clear" w:color="auto" w:fill="auto"/>
            <w:vAlign w:val="center"/>
            <w:hideMark/>
          </w:tcPr>
          <w:p w14:paraId="0ABCA92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0.0341</w:t>
            </w:r>
          </w:p>
        </w:tc>
        <w:tc>
          <w:tcPr>
            <w:tcW w:w="781" w:type="dxa"/>
            <w:tcBorders>
              <w:top w:val="single" w:sz="4" w:space="0" w:color="auto"/>
              <w:left w:val="single" w:sz="4" w:space="0" w:color="auto"/>
              <w:bottom w:val="nil"/>
              <w:right w:val="nil"/>
            </w:tcBorders>
            <w:shd w:val="clear" w:color="auto" w:fill="auto"/>
            <w:vAlign w:val="center"/>
            <w:hideMark/>
          </w:tcPr>
          <w:p w14:paraId="02B2646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0.0973</w:t>
            </w:r>
          </w:p>
        </w:tc>
        <w:tc>
          <w:tcPr>
            <w:tcW w:w="721" w:type="dxa"/>
            <w:tcBorders>
              <w:top w:val="single" w:sz="4" w:space="0" w:color="auto"/>
              <w:left w:val="nil"/>
              <w:bottom w:val="nil"/>
              <w:right w:val="nil"/>
            </w:tcBorders>
            <w:shd w:val="clear" w:color="auto" w:fill="auto"/>
            <w:vAlign w:val="center"/>
            <w:hideMark/>
          </w:tcPr>
          <w:p w14:paraId="10C2D3C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0.1084</w:t>
            </w:r>
          </w:p>
        </w:tc>
        <w:tc>
          <w:tcPr>
            <w:tcW w:w="721" w:type="dxa"/>
            <w:tcBorders>
              <w:top w:val="single" w:sz="4" w:space="0" w:color="auto"/>
              <w:left w:val="nil"/>
              <w:bottom w:val="nil"/>
              <w:right w:val="nil"/>
            </w:tcBorders>
            <w:shd w:val="clear" w:color="auto" w:fill="auto"/>
            <w:vAlign w:val="center"/>
            <w:hideMark/>
          </w:tcPr>
          <w:p w14:paraId="1D44608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0.0957</w:t>
            </w:r>
          </w:p>
        </w:tc>
        <w:tc>
          <w:tcPr>
            <w:tcW w:w="721" w:type="dxa"/>
            <w:tcBorders>
              <w:top w:val="single" w:sz="4" w:space="0" w:color="auto"/>
              <w:left w:val="nil"/>
              <w:bottom w:val="nil"/>
              <w:right w:val="single" w:sz="4" w:space="0" w:color="auto"/>
            </w:tcBorders>
            <w:shd w:val="clear" w:color="auto" w:fill="auto"/>
            <w:vAlign w:val="center"/>
            <w:hideMark/>
          </w:tcPr>
          <w:p w14:paraId="6336F71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0.1084</w:t>
            </w:r>
          </w:p>
        </w:tc>
      </w:tr>
      <w:tr w:rsidR="00717883" w:rsidRPr="00717883" w14:paraId="36582150"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2D91B0A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18</w:t>
            </w:r>
          </w:p>
        </w:tc>
        <w:tc>
          <w:tcPr>
            <w:tcW w:w="806" w:type="dxa"/>
            <w:vMerge/>
            <w:tcBorders>
              <w:top w:val="nil"/>
              <w:left w:val="single" w:sz="4" w:space="0" w:color="auto"/>
              <w:bottom w:val="nil"/>
              <w:right w:val="single" w:sz="4" w:space="0" w:color="auto"/>
            </w:tcBorders>
            <w:vAlign w:val="center"/>
            <w:hideMark/>
          </w:tcPr>
          <w:p w14:paraId="4932753E"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2FC8BA6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0.1682</w:t>
            </w:r>
          </w:p>
        </w:tc>
        <w:tc>
          <w:tcPr>
            <w:tcW w:w="721" w:type="dxa"/>
            <w:tcBorders>
              <w:top w:val="nil"/>
              <w:left w:val="nil"/>
              <w:bottom w:val="nil"/>
              <w:right w:val="nil"/>
            </w:tcBorders>
            <w:shd w:val="clear" w:color="auto" w:fill="auto"/>
            <w:vAlign w:val="center"/>
            <w:hideMark/>
          </w:tcPr>
          <w:p w14:paraId="42A46E1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0.1682</w:t>
            </w:r>
          </w:p>
        </w:tc>
        <w:tc>
          <w:tcPr>
            <w:tcW w:w="721" w:type="dxa"/>
            <w:tcBorders>
              <w:top w:val="nil"/>
              <w:left w:val="nil"/>
              <w:bottom w:val="nil"/>
              <w:right w:val="nil"/>
            </w:tcBorders>
            <w:shd w:val="clear" w:color="auto" w:fill="auto"/>
            <w:vAlign w:val="center"/>
            <w:hideMark/>
          </w:tcPr>
          <w:p w14:paraId="3921472C"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0.1682</w:t>
            </w:r>
          </w:p>
        </w:tc>
        <w:tc>
          <w:tcPr>
            <w:tcW w:w="721" w:type="dxa"/>
            <w:tcBorders>
              <w:top w:val="nil"/>
              <w:left w:val="nil"/>
              <w:bottom w:val="nil"/>
              <w:right w:val="single" w:sz="4" w:space="0" w:color="auto"/>
            </w:tcBorders>
            <w:shd w:val="clear" w:color="auto" w:fill="auto"/>
            <w:vAlign w:val="center"/>
            <w:hideMark/>
          </w:tcPr>
          <w:p w14:paraId="4CB4276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0.1682</w:t>
            </w:r>
          </w:p>
        </w:tc>
      </w:tr>
      <w:tr w:rsidR="00717883" w:rsidRPr="00717883" w14:paraId="49D751E3"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6E02C8C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23</w:t>
            </w:r>
          </w:p>
        </w:tc>
        <w:tc>
          <w:tcPr>
            <w:tcW w:w="806" w:type="dxa"/>
            <w:vMerge/>
            <w:tcBorders>
              <w:top w:val="nil"/>
              <w:left w:val="single" w:sz="4" w:space="0" w:color="auto"/>
              <w:bottom w:val="nil"/>
              <w:right w:val="single" w:sz="4" w:space="0" w:color="auto"/>
            </w:tcBorders>
            <w:vAlign w:val="center"/>
            <w:hideMark/>
          </w:tcPr>
          <w:p w14:paraId="7BDEA9BA"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2822409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0.0935</w:t>
            </w:r>
          </w:p>
        </w:tc>
        <w:tc>
          <w:tcPr>
            <w:tcW w:w="721" w:type="dxa"/>
            <w:tcBorders>
              <w:top w:val="nil"/>
              <w:left w:val="nil"/>
              <w:bottom w:val="nil"/>
              <w:right w:val="nil"/>
            </w:tcBorders>
            <w:shd w:val="clear" w:color="auto" w:fill="auto"/>
            <w:vAlign w:val="center"/>
            <w:hideMark/>
          </w:tcPr>
          <w:p w14:paraId="451438E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0.0982</w:t>
            </w:r>
          </w:p>
        </w:tc>
        <w:tc>
          <w:tcPr>
            <w:tcW w:w="721" w:type="dxa"/>
            <w:tcBorders>
              <w:top w:val="nil"/>
              <w:left w:val="nil"/>
              <w:bottom w:val="nil"/>
              <w:right w:val="nil"/>
            </w:tcBorders>
            <w:shd w:val="clear" w:color="auto" w:fill="auto"/>
            <w:vAlign w:val="center"/>
            <w:hideMark/>
          </w:tcPr>
          <w:p w14:paraId="33D8705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0.1554</w:t>
            </w:r>
          </w:p>
        </w:tc>
        <w:tc>
          <w:tcPr>
            <w:tcW w:w="721" w:type="dxa"/>
            <w:tcBorders>
              <w:top w:val="nil"/>
              <w:left w:val="nil"/>
              <w:bottom w:val="nil"/>
              <w:right w:val="single" w:sz="4" w:space="0" w:color="auto"/>
            </w:tcBorders>
            <w:shd w:val="clear" w:color="auto" w:fill="auto"/>
            <w:vAlign w:val="center"/>
            <w:hideMark/>
          </w:tcPr>
          <w:p w14:paraId="115A220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0.1554</w:t>
            </w:r>
          </w:p>
        </w:tc>
      </w:tr>
      <w:tr w:rsidR="00717883" w:rsidRPr="00717883" w14:paraId="3FA78527"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646D3CE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37</w:t>
            </w:r>
          </w:p>
        </w:tc>
        <w:tc>
          <w:tcPr>
            <w:tcW w:w="806" w:type="dxa"/>
            <w:vMerge/>
            <w:tcBorders>
              <w:top w:val="nil"/>
              <w:left w:val="single" w:sz="4" w:space="0" w:color="auto"/>
              <w:bottom w:val="nil"/>
              <w:right w:val="single" w:sz="4" w:space="0" w:color="auto"/>
            </w:tcBorders>
            <w:vAlign w:val="center"/>
            <w:hideMark/>
          </w:tcPr>
          <w:p w14:paraId="4DC6D9D6"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609FD81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0.1098</w:t>
            </w:r>
          </w:p>
        </w:tc>
        <w:tc>
          <w:tcPr>
            <w:tcW w:w="721" w:type="dxa"/>
            <w:tcBorders>
              <w:top w:val="nil"/>
              <w:left w:val="nil"/>
              <w:bottom w:val="nil"/>
              <w:right w:val="nil"/>
            </w:tcBorders>
            <w:shd w:val="clear" w:color="auto" w:fill="auto"/>
            <w:vAlign w:val="center"/>
            <w:hideMark/>
          </w:tcPr>
          <w:p w14:paraId="6F327D3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0.1098</w:t>
            </w:r>
          </w:p>
        </w:tc>
        <w:tc>
          <w:tcPr>
            <w:tcW w:w="721" w:type="dxa"/>
            <w:tcBorders>
              <w:top w:val="nil"/>
              <w:left w:val="nil"/>
              <w:bottom w:val="nil"/>
              <w:right w:val="nil"/>
            </w:tcBorders>
            <w:shd w:val="clear" w:color="auto" w:fill="auto"/>
            <w:vAlign w:val="center"/>
            <w:hideMark/>
          </w:tcPr>
          <w:p w14:paraId="7EF9A48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0.107</w:t>
            </w:r>
          </w:p>
        </w:tc>
        <w:tc>
          <w:tcPr>
            <w:tcW w:w="721" w:type="dxa"/>
            <w:tcBorders>
              <w:top w:val="nil"/>
              <w:left w:val="nil"/>
              <w:bottom w:val="nil"/>
              <w:right w:val="single" w:sz="4" w:space="0" w:color="auto"/>
            </w:tcBorders>
            <w:shd w:val="clear" w:color="auto" w:fill="auto"/>
            <w:vAlign w:val="center"/>
            <w:hideMark/>
          </w:tcPr>
          <w:p w14:paraId="4A29C64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0.107</w:t>
            </w:r>
          </w:p>
        </w:tc>
      </w:tr>
      <w:tr w:rsidR="00717883" w:rsidRPr="00717883" w14:paraId="669E383A"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18AC055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49</w:t>
            </w:r>
          </w:p>
        </w:tc>
        <w:tc>
          <w:tcPr>
            <w:tcW w:w="806" w:type="dxa"/>
            <w:vMerge/>
            <w:tcBorders>
              <w:top w:val="nil"/>
              <w:left w:val="single" w:sz="4" w:space="0" w:color="auto"/>
              <w:bottom w:val="nil"/>
              <w:right w:val="single" w:sz="4" w:space="0" w:color="auto"/>
            </w:tcBorders>
            <w:vAlign w:val="center"/>
            <w:hideMark/>
          </w:tcPr>
          <w:p w14:paraId="1A555164"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5620360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0.1165</w:t>
            </w:r>
          </w:p>
        </w:tc>
        <w:tc>
          <w:tcPr>
            <w:tcW w:w="721" w:type="dxa"/>
            <w:tcBorders>
              <w:top w:val="nil"/>
              <w:left w:val="nil"/>
              <w:bottom w:val="nil"/>
              <w:right w:val="nil"/>
            </w:tcBorders>
            <w:shd w:val="clear" w:color="auto" w:fill="auto"/>
            <w:vAlign w:val="center"/>
            <w:hideMark/>
          </w:tcPr>
          <w:p w14:paraId="2CC690E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0.1165</w:t>
            </w:r>
          </w:p>
        </w:tc>
        <w:tc>
          <w:tcPr>
            <w:tcW w:w="721" w:type="dxa"/>
            <w:tcBorders>
              <w:top w:val="nil"/>
              <w:left w:val="nil"/>
              <w:bottom w:val="nil"/>
              <w:right w:val="nil"/>
            </w:tcBorders>
            <w:shd w:val="clear" w:color="auto" w:fill="auto"/>
            <w:vAlign w:val="center"/>
            <w:hideMark/>
          </w:tcPr>
          <w:p w14:paraId="58B2A5C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0.1165</w:t>
            </w:r>
          </w:p>
        </w:tc>
        <w:tc>
          <w:tcPr>
            <w:tcW w:w="721" w:type="dxa"/>
            <w:tcBorders>
              <w:top w:val="nil"/>
              <w:left w:val="nil"/>
              <w:bottom w:val="nil"/>
              <w:right w:val="single" w:sz="4" w:space="0" w:color="auto"/>
            </w:tcBorders>
            <w:shd w:val="clear" w:color="auto" w:fill="auto"/>
            <w:vAlign w:val="center"/>
            <w:hideMark/>
          </w:tcPr>
          <w:p w14:paraId="588E4FF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0.1165</w:t>
            </w:r>
          </w:p>
        </w:tc>
      </w:tr>
      <w:tr w:rsidR="00717883" w:rsidRPr="00717883" w14:paraId="2D5DB30C"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5EDFFB2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51</w:t>
            </w:r>
          </w:p>
        </w:tc>
        <w:tc>
          <w:tcPr>
            <w:tcW w:w="806" w:type="dxa"/>
            <w:vMerge/>
            <w:tcBorders>
              <w:top w:val="nil"/>
              <w:left w:val="single" w:sz="4" w:space="0" w:color="auto"/>
              <w:bottom w:val="nil"/>
              <w:right w:val="single" w:sz="4" w:space="0" w:color="auto"/>
            </w:tcBorders>
            <w:vAlign w:val="center"/>
            <w:hideMark/>
          </w:tcPr>
          <w:p w14:paraId="51B42C6A"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0818BF6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0.1415</w:t>
            </w:r>
          </w:p>
        </w:tc>
        <w:tc>
          <w:tcPr>
            <w:tcW w:w="721" w:type="dxa"/>
            <w:tcBorders>
              <w:top w:val="nil"/>
              <w:left w:val="nil"/>
              <w:bottom w:val="nil"/>
              <w:right w:val="nil"/>
            </w:tcBorders>
            <w:shd w:val="clear" w:color="auto" w:fill="auto"/>
            <w:vAlign w:val="center"/>
            <w:hideMark/>
          </w:tcPr>
          <w:p w14:paraId="387333D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0.1415</w:t>
            </w:r>
          </w:p>
        </w:tc>
        <w:tc>
          <w:tcPr>
            <w:tcW w:w="721" w:type="dxa"/>
            <w:tcBorders>
              <w:top w:val="nil"/>
              <w:left w:val="nil"/>
              <w:bottom w:val="nil"/>
              <w:right w:val="nil"/>
            </w:tcBorders>
            <w:shd w:val="clear" w:color="auto" w:fill="auto"/>
            <w:vAlign w:val="center"/>
            <w:hideMark/>
          </w:tcPr>
          <w:p w14:paraId="3698E17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0.1415</w:t>
            </w:r>
          </w:p>
        </w:tc>
        <w:tc>
          <w:tcPr>
            <w:tcW w:w="721" w:type="dxa"/>
            <w:tcBorders>
              <w:top w:val="nil"/>
              <w:left w:val="nil"/>
              <w:bottom w:val="nil"/>
              <w:right w:val="single" w:sz="4" w:space="0" w:color="auto"/>
            </w:tcBorders>
            <w:shd w:val="clear" w:color="auto" w:fill="auto"/>
            <w:vAlign w:val="center"/>
            <w:hideMark/>
          </w:tcPr>
          <w:p w14:paraId="220ED06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0.1599</w:t>
            </w:r>
          </w:p>
        </w:tc>
      </w:tr>
      <w:tr w:rsidR="00717883" w:rsidRPr="00717883" w14:paraId="3C61069C"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7EAA8C9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64</w:t>
            </w:r>
          </w:p>
        </w:tc>
        <w:tc>
          <w:tcPr>
            <w:tcW w:w="806" w:type="dxa"/>
            <w:vMerge/>
            <w:tcBorders>
              <w:top w:val="nil"/>
              <w:left w:val="single" w:sz="4" w:space="0" w:color="auto"/>
              <w:bottom w:val="nil"/>
              <w:right w:val="single" w:sz="4" w:space="0" w:color="auto"/>
            </w:tcBorders>
            <w:vAlign w:val="center"/>
            <w:hideMark/>
          </w:tcPr>
          <w:p w14:paraId="6FE0E774"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221C428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0.1485</w:t>
            </w:r>
          </w:p>
        </w:tc>
        <w:tc>
          <w:tcPr>
            <w:tcW w:w="721" w:type="dxa"/>
            <w:tcBorders>
              <w:top w:val="nil"/>
              <w:left w:val="nil"/>
              <w:bottom w:val="nil"/>
              <w:right w:val="nil"/>
            </w:tcBorders>
            <w:shd w:val="clear" w:color="auto" w:fill="auto"/>
            <w:vAlign w:val="center"/>
            <w:hideMark/>
          </w:tcPr>
          <w:p w14:paraId="31320D5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0.1485</w:t>
            </w:r>
          </w:p>
        </w:tc>
        <w:tc>
          <w:tcPr>
            <w:tcW w:w="721" w:type="dxa"/>
            <w:tcBorders>
              <w:top w:val="nil"/>
              <w:left w:val="nil"/>
              <w:bottom w:val="nil"/>
              <w:right w:val="nil"/>
            </w:tcBorders>
            <w:shd w:val="clear" w:color="auto" w:fill="auto"/>
            <w:vAlign w:val="center"/>
            <w:hideMark/>
          </w:tcPr>
          <w:p w14:paraId="68368E9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0.1485</w:t>
            </w:r>
          </w:p>
        </w:tc>
        <w:tc>
          <w:tcPr>
            <w:tcW w:w="721" w:type="dxa"/>
            <w:tcBorders>
              <w:top w:val="nil"/>
              <w:left w:val="nil"/>
              <w:bottom w:val="nil"/>
              <w:right w:val="single" w:sz="4" w:space="0" w:color="auto"/>
            </w:tcBorders>
            <w:shd w:val="clear" w:color="auto" w:fill="auto"/>
            <w:vAlign w:val="center"/>
            <w:hideMark/>
          </w:tcPr>
          <w:p w14:paraId="1008CB0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0.1485</w:t>
            </w:r>
          </w:p>
        </w:tc>
      </w:tr>
      <w:tr w:rsidR="00717883" w:rsidRPr="00717883" w14:paraId="117D5321"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7147645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72</w:t>
            </w:r>
          </w:p>
        </w:tc>
        <w:tc>
          <w:tcPr>
            <w:tcW w:w="806" w:type="dxa"/>
            <w:vMerge/>
            <w:tcBorders>
              <w:top w:val="nil"/>
              <w:left w:val="single" w:sz="4" w:space="0" w:color="auto"/>
              <w:bottom w:val="nil"/>
              <w:right w:val="single" w:sz="4" w:space="0" w:color="auto"/>
            </w:tcBorders>
            <w:vAlign w:val="center"/>
            <w:hideMark/>
          </w:tcPr>
          <w:p w14:paraId="5AE04281"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6864290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0.1576</w:t>
            </w:r>
          </w:p>
        </w:tc>
        <w:tc>
          <w:tcPr>
            <w:tcW w:w="721" w:type="dxa"/>
            <w:tcBorders>
              <w:top w:val="nil"/>
              <w:left w:val="nil"/>
              <w:bottom w:val="nil"/>
              <w:right w:val="nil"/>
            </w:tcBorders>
            <w:shd w:val="clear" w:color="auto" w:fill="auto"/>
            <w:vAlign w:val="center"/>
            <w:hideMark/>
          </w:tcPr>
          <w:p w14:paraId="6585D28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0.1576</w:t>
            </w:r>
          </w:p>
        </w:tc>
        <w:tc>
          <w:tcPr>
            <w:tcW w:w="721" w:type="dxa"/>
            <w:tcBorders>
              <w:top w:val="nil"/>
              <w:left w:val="nil"/>
              <w:bottom w:val="nil"/>
              <w:right w:val="nil"/>
            </w:tcBorders>
            <w:shd w:val="clear" w:color="auto" w:fill="auto"/>
            <w:vAlign w:val="center"/>
            <w:hideMark/>
          </w:tcPr>
          <w:p w14:paraId="59EB0DC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0.1577</w:t>
            </w:r>
          </w:p>
        </w:tc>
        <w:tc>
          <w:tcPr>
            <w:tcW w:w="721" w:type="dxa"/>
            <w:tcBorders>
              <w:top w:val="nil"/>
              <w:left w:val="nil"/>
              <w:bottom w:val="nil"/>
              <w:right w:val="single" w:sz="4" w:space="0" w:color="auto"/>
            </w:tcBorders>
            <w:shd w:val="clear" w:color="auto" w:fill="auto"/>
            <w:vAlign w:val="center"/>
            <w:hideMark/>
          </w:tcPr>
          <w:p w14:paraId="297BE7E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0.1577</w:t>
            </w:r>
          </w:p>
        </w:tc>
      </w:tr>
      <w:tr w:rsidR="00717883" w:rsidRPr="00717883" w14:paraId="3B12D661"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0FEADF4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85</w:t>
            </w:r>
          </w:p>
        </w:tc>
        <w:tc>
          <w:tcPr>
            <w:tcW w:w="806" w:type="dxa"/>
            <w:vMerge/>
            <w:tcBorders>
              <w:top w:val="nil"/>
              <w:left w:val="single" w:sz="4" w:space="0" w:color="auto"/>
              <w:bottom w:val="nil"/>
              <w:right w:val="single" w:sz="4" w:space="0" w:color="auto"/>
            </w:tcBorders>
            <w:vAlign w:val="center"/>
            <w:hideMark/>
          </w:tcPr>
          <w:p w14:paraId="40844271"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2CF5C3D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0.1317</w:t>
            </w:r>
          </w:p>
        </w:tc>
        <w:tc>
          <w:tcPr>
            <w:tcW w:w="721" w:type="dxa"/>
            <w:tcBorders>
              <w:top w:val="nil"/>
              <w:left w:val="nil"/>
              <w:bottom w:val="nil"/>
              <w:right w:val="nil"/>
            </w:tcBorders>
            <w:shd w:val="clear" w:color="auto" w:fill="auto"/>
            <w:vAlign w:val="center"/>
            <w:hideMark/>
          </w:tcPr>
          <w:p w14:paraId="6B67D4D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0.1317</w:t>
            </w:r>
          </w:p>
        </w:tc>
        <w:tc>
          <w:tcPr>
            <w:tcW w:w="721" w:type="dxa"/>
            <w:tcBorders>
              <w:top w:val="nil"/>
              <w:left w:val="nil"/>
              <w:bottom w:val="nil"/>
              <w:right w:val="nil"/>
            </w:tcBorders>
            <w:shd w:val="clear" w:color="auto" w:fill="auto"/>
            <w:vAlign w:val="center"/>
            <w:hideMark/>
          </w:tcPr>
          <w:p w14:paraId="095C467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0.1317</w:t>
            </w:r>
          </w:p>
        </w:tc>
        <w:tc>
          <w:tcPr>
            <w:tcW w:w="721" w:type="dxa"/>
            <w:tcBorders>
              <w:top w:val="nil"/>
              <w:left w:val="nil"/>
              <w:bottom w:val="nil"/>
              <w:right w:val="single" w:sz="4" w:space="0" w:color="auto"/>
            </w:tcBorders>
            <w:shd w:val="clear" w:color="auto" w:fill="auto"/>
            <w:vAlign w:val="center"/>
            <w:hideMark/>
          </w:tcPr>
          <w:p w14:paraId="34083CD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0.148</w:t>
            </w:r>
          </w:p>
        </w:tc>
      </w:tr>
      <w:tr w:rsidR="00717883" w:rsidRPr="00717883" w14:paraId="2617273B"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5CB70BA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93</w:t>
            </w:r>
          </w:p>
        </w:tc>
        <w:tc>
          <w:tcPr>
            <w:tcW w:w="806" w:type="dxa"/>
            <w:vMerge/>
            <w:tcBorders>
              <w:top w:val="nil"/>
              <w:left w:val="single" w:sz="4" w:space="0" w:color="auto"/>
              <w:bottom w:val="nil"/>
              <w:right w:val="single" w:sz="4" w:space="0" w:color="auto"/>
            </w:tcBorders>
            <w:vAlign w:val="center"/>
            <w:hideMark/>
          </w:tcPr>
          <w:p w14:paraId="7546B2EC"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344AFCD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0.1083</w:t>
            </w:r>
          </w:p>
        </w:tc>
        <w:tc>
          <w:tcPr>
            <w:tcW w:w="721" w:type="dxa"/>
            <w:tcBorders>
              <w:top w:val="nil"/>
              <w:left w:val="nil"/>
              <w:bottom w:val="nil"/>
              <w:right w:val="nil"/>
            </w:tcBorders>
            <w:shd w:val="clear" w:color="auto" w:fill="auto"/>
            <w:vAlign w:val="center"/>
            <w:hideMark/>
          </w:tcPr>
          <w:p w14:paraId="3BD2E71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0.1051</w:t>
            </w:r>
          </w:p>
        </w:tc>
        <w:tc>
          <w:tcPr>
            <w:tcW w:w="721" w:type="dxa"/>
            <w:tcBorders>
              <w:top w:val="nil"/>
              <w:left w:val="nil"/>
              <w:bottom w:val="nil"/>
              <w:right w:val="nil"/>
            </w:tcBorders>
            <w:shd w:val="clear" w:color="auto" w:fill="auto"/>
            <w:vAlign w:val="center"/>
            <w:hideMark/>
          </w:tcPr>
          <w:p w14:paraId="24F7A05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0.1083</w:t>
            </w:r>
          </w:p>
        </w:tc>
        <w:tc>
          <w:tcPr>
            <w:tcW w:w="721" w:type="dxa"/>
            <w:tcBorders>
              <w:top w:val="nil"/>
              <w:left w:val="nil"/>
              <w:bottom w:val="nil"/>
              <w:right w:val="single" w:sz="4" w:space="0" w:color="auto"/>
            </w:tcBorders>
            <w:shd w:val="clear" w:color="auto" w:fill="auto"/>
            <w:vAlign w:val="center"/>
            <w:hideMark/>
          </w:tcPr>
          <w:p w14:paraId="4ACFEF2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0.1051</w:t>
            </w:r>
          </w:p>
        </w:tc>
      </w:tr>
      <w:tr w:rsidR="00717883" w:rsidRPr="00717883" w14:paraId="0B661F18"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6148B76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101</w:t>
            </w:r>
          </w:p>
        </w:tc>
        <w:tc>
          <w:tcPr>
            <w:tcW w:w="806" w:type="dxa"/>
            <w:vMerge/>
            <w:tcBorders>
              <w:top w:val="nil"/>
              <w:left w:val="single" w:sz="4" w:space="0" w:color="auto"/>
              <w:bottom w:val="nil"/>
              <w:right w:val="single" w:sz="4" w:space="0" w:color="auto"/>
            </w:tcBorders>
            <w:vAlign w:val="center"/>
            <w:hideMark/>
          </w:tcPr>
          <w:p w14:paraId="3DB0FABB"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498FABA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0.1372</w:t>
            </w:r>
          </w:p>
        </w:tc>
        <w:tc>
          <w:tcPr>
            <w:tcW w:w="721" w:type="dxa"/>
            <w:tcBorders>
              <w:top w:val="nil"/>
              <w:left w:val="nil"/>
              <w:bottom w:val="nil"/>
              <w:right w:val="nil"/>
            </w:tcBorders>
            <w:shd w:val="clear" w:color="auto" w:fill="auto"/>
            <w:vAlign w:val="center"/>
            <w:hideMark/>
          </w:tcPr>
          <w:p w14:paraId="27B8153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0.1372</w:t>
            </w:r>
          </w:p>
        </w:tc>
        <w:tc>
          <w:tcPr>
            <w:tcW w:w="721" w:type="dxa"/>
            <w:tcBorders>
              <w:top w:val="nil"/>
              <w:left w:val="nil"/>
              <w:bottom w:val="nil"/>
              <w:right w:val="nil"/>
            </w:tcBorders>
            <w:shd w:val="clear" w:color="auto" w:fill="auto"/>
            <w:vAlign w:val="center"/>
            <w:hideMark/>
          </w:tcPr>
          <w:p w14:paraId="5C12644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0.1372</w:t>
            </w:r>
          </w:p>
        </w:tc>
        <w:tc>
          <w:tcPr>
            <w:tcW w:w="721" w:type="dxa"/>
            <w:tcBorders>
              <w:top w:val="nil"/>
              <w:left w:val="nil"/>
              <w:bottom w:val="nil"/>
              <w:right w:val="single" w:sz="4" w:space="0" w:color="auto"/>
            </w:tcBorders>
            <w:shd w:val="clear" w:color="auto" w:fill="auto"/>
            <w:vAlign w:val="center"/>
            <w:hideMark/>
          </w:tcPr>
          <w:p w14:paraId="489EB3D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0.1867</w:t>
            </w:r>
          </w:p>
        </w:tc>
      </w:tr>
      <w:tr w:rsidR="00717883" w:rsidRPr="00717883" w14:paraId="11084B08"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67C382F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108</w:t>
            </w:r>
          </w:p>
        </w:tc>
        <w:tc>
          <w:tcPr>
            <w:tcW w:w="806" w:type="dxa"/>
            <w:vMerge/>
            <w:tcBorders>
              <w:top w:val="nil"/>
              <w:left w:val="single" w:sz="4" w:space="0" w:color="auto"/>
              <w:bottom w:val="nil"/>
              <w:right w:val="single" w:sz="4" w:space="0" w:color="auto"/>
            </w:tcBorders>
            <w:vAlign w:val="center"/>
            <w:hideMark/>
          </w:tcPr>
          <w:p w14:paraId="5284B7EA"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489078F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0.1106</w:t>
            </w:r>
          </w:p>
        </w:tc>
        <w:tc>
          <w:tcPr>
            <w:tcW w:w="721" w:type="dxa"/>
            <w:tcBorders>
              <w:top w:val="nil"/>
              <w:left w:val="nil"/>
              <w:bottom w:val="nil"/>
              <w:right w:val="nil"/>
            </w:tcBorders>
            <w:shd w:val="clear" w:color="auto" w:fill="auto"/>
            <w:vAlign w:val="center"/>
            <w:hideMark/>
          </w:tcPr>
          <w:p w14:paraId="697D068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0.1106</w:t>
            </w:r>
          </w:p>
        </w:tc>
        <w:tc>
          <w:tcPr>
            <w:tcW w:w="721" w:type="dxa"/>
            <w:tcBorders>
              <w:top w:val="nil"/>
              <w:left w:val="nil"/>
              <w:bottom w:val="nil"/>
              <w:right w:val="nil"/>
            </w:tcBorders>
            <w:shd w:val="clear" w:color="auto" w:fill="auto"/>
            <w:vAlign w:val="center"/>
            <w:hideMark/>
          </w:tcPr>
          <w:p w14:paraId="7C70335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0.1106</w:t>
            </w:r>
          </w:p>
        </w:tc>
        <w:tc>
          <w:tcPr>
            <w:tcW w:w="721" w:type="dxa"/>
            <w:tcBorders>
              <w:top w:val="nil"/>
              <w:left w:val="nil"/>
              <w:bottom w:val="nil"/>
              <w:right w:val="single" w:sz="4" w:space="0" w:color="auto"/>
            </w:tcBorders>
            <w:shd w:val="clear" w:color="auto" w:fill="auto"/>
            <w:vAlign w:val="center"/>
            <w:hideMark/>
          </w:tcPr>
          <w:p w14:paraId="776FA48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0.1119</w:t>
            </w:r>
          </w:p>
        </w:tc>
      </w:tr>
      <w:tr w:rsidR="00717883" w:rsidRPr="00717883" w14:paraId="3E9193F9"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06331FF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114</w:t>
            </w:r>
          </w:p>
        </w:tc>
        <w:tc>
          <w:tcPr>
            <w:tcW w:w="806" w:type="dxa"/>
            <w:vMerge/>
            <w:tcBorders>
              <w:top w:val="nil"/>
              <w:left w:val="single" w:sz="4" w:space="0" w:color="auto"/>
              <w:bottom w:val="nil"/>
              <w:right w:val="single" w:sz="4" w:space="0" w:color="auto"/>
            </w:tcBorders>
            <w:vAlign w:val="center"/>
            <w:hideMark/>
          </w:tcPr>
          <w:p w14:paraId="725EFB95"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40E678B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0.1083</w:t>
            </w:r>
          </w:p>
        </w:tc>
        <w:tc>
          <w:tcPr>
            <w:tcW w:w="721" w:type="dxa"/>
            <w:tcBorders>
              <w:top w:val="nil"/>
              <w:left w:val="nil"/>
              <w:bottom w:val="nil"/>
              <w:right w:val="nil"/>
            </w:tcBorders>
            <w:shd w:val="clear" w:color="auto" w:fill="auto"/>
            <w:vAlign w:val="center"/>
            <w:hideMark/>
          </w:tcPr>
          <w:p w14:paraId="64B0F7F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0.1208</w:t>
            </w:r>
          </w:p>
        </w:tc>
        <w:tc>
          <w:tcPr>
            <w:tcW w:w="721" w:type="dxa"/>
            <w:tcBorders>
              <w:top w:val="nil"/>
              <w:left w:val="nil"/>
              <w:bottom w:val="nil"/>
              <w:right w:val="nil"/>
            </w:tcBorders>
            <w:shd w:val="clear" w:color="auto" w:fill="auto"/>
            <w:vAlign w:val="center"/>
            <w:hideMark/>
          </w:tcPr>
          <w:p w14:paraId="74268F0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0.2441</w:t>
            </w:r>
          </w:p>
        </w:tc>
        <w:tc>
          <w:tcPr>
            <w:tcW w:w="721" w:type="dxa"/>
            <w:tcBorders>
              <w:top w:val="nil"/>
              <w:left w:val="nil"/>
              <w:bottom w:val="nil"/>
              <w:right w:val="single" w:sz="4" w:space="0" w:color="auto"/>
            </w:tcBorders>
            <w:shd w:val="clear" w:color="auto" w:fill="auto"/>
            <w:vAlign w:val="center"/>
            <w:hideMark/>
          </w:tcPr>
          <w:p w14:paraId="0649215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0.2441</w:t>
            </w:r>
          </w:p>
        </w:tc>
      </w:tr>
      <w:tr w:rsidR="00717883" w:rsidRPr="00717883" w14:paraId="396FEFC1"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71E6913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123</w:t>
            </w:r>
          </w:p>
        </w:tc>
        <w:tc>
          <w:tcPr>
            <w:tcW w:w="806" w:type="dxa"/>
            <w:vMerge/>
            <w:tcBorders>
              <w:top w:val="nil"/>
              <w:left w:val="single" w:sz="4" w:space="0" w:color="auto"/>
              <w:bottom w:val="nil"/>
              <w:right w:val="single" w:sz="4" w:space="0" w:color="auto"/>
            </w:tcBorders>
            <w:vAlign w:val="center"/>
            <w:hideMark/>
          </w:tcPr>
          <w:p w14:paraId="355E0269"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728F53B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0.0653</w:t>
            </w:r>
          </w:p>
        </w:tc>
        <w:tc>
          <w:tcPr>
            <w:tcW w:w="721" w:type="dxa"/>
            <w:tcBorders>
              <w:top w:val="nil"/>
              <w:left w:val="nil"/>
              <w:bottom w:val="nil"/>
              <w:right w:val="nil"/>
            </w:tcBorders>
            <w:shd w:val="clear" w:color="auto" w:fill="auto"/>
            <w:vAlign w:val="center"/>
            <w:hideMark/>
          </w:tcPr>
          <w:p w14:paraId="7F8C01C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0.0926</w:t>
            </w:r>
          </w:p>
        </w:tc>
        <w:tc>
          <w:tcPr>
            <w:tcW w:w="721" w:type="dxa"/>
            <w:tcBorders>
              <w:top w:val="nil"/>
              <w:left w:val="nil"/>
              <w:bottom w:val="nil"/>
              <w:right w:val="nil"/>
            </w:tcBorders>
            <w:shd w:val="clear" w:color="auto" w:fill="auto"/>
            <w:vAlign w:val="center"/>
            <w:hideMark/>
          </w:tcPr>
          <w:p w14:paraId="392C144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0.0653</w:t>
            </w:r>
          </w:p>
        </w:tc>
        <w:tc>
          <w:tcPr>
            <w:tcW w:w="721" w:type="dxa"/>
            <w:tcBorders>
              <w:top w:val="nil"/>
              <w:left w:val="nil"/>
              <w:bottom w:val="nil"/>
              <w:right w:val="single" w:sz="4" w:space="0" w:color="auto"/>
            </w:tcBorders>
            <w:shd w:val="clear" w:color="auto" w:fill="auto"/>
            <w:vAlign w:val="center"/>
            <w:hideMark/>
          </w:tcPr>
          <w:p w14:paraId="6B1255BC"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0.0926</w:t>
            </w:r>
          </w:p>
        </w:tc>
      </w:tr>
      <w:tr w:rsidR="00717883" w:rsidRPr="00717883" w14:paraId="73261EBD"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164D8CA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127</w:t>
            </w:r>
          </w:p>
        </w:tc>
        <w:tc>
          <w:tcPr>
            <w:tcW w:w="806" w:type="dxa"/>
            <w:vMerge/>
            <w:tcBorders>
              <w:top w:val="nil"/>
              <w:left w:val="single" w:sz="4" w:space="0" w:color="auto"/>
              <w:bottom w:val="nil"/>
              <w:right w:val="single" w:sz="4" w:space="0" w:color="auto"/>
            </w:tcBorders>
            <w:vAlign w:val="center"/>
            <w:hideMark/>
          </w:tcPr>
          <w:p w14:paraId="381A2F86"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5F9DF26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0.0971</w:t>
            </w:r>
          </w:p>
        </w:tc>
        <w:tc>
          <w:tcPr>
            <w:tcW w:w="721" w:type="dxa"/>
            <w:tcBorders>
              <w:top w:val="nil"/>
              <w:left w:val="nil"/>
              <w:bottom w:val="nil"/>
              <w:right w:val="nil"/>
            </w:tcBorders>
            <w:shd w:val="clear" w:color="auto" w:fill="auto"/>
            <w:vAlign w:val="center"/>
            <w:hideMark/>
          </w:tcPr>
          <w:p w14:paraId="4968771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0.1059</w:t>
            </w:r>
          </w:p>
        </w:tc>
        <w:tc>
          <w:tcPr>
            <w:tcW w:w="721" w:type="dxa"/>
            <w:tcBorders>
              <w:top w:val="nil"/>
              <w:left w:val="nil"/>
              <w:bottom w:val="nil"/>
              <w:right w:val="nil"/>
            </w:tcBorders>
            <w:shd w:val="clear" w:color="auto" w:fill="auto"/>
            <w:vAlign w:val="center"/>
            <w:hideMark/>
          </w:tcPr>
          <w:p w14:paraId="47AE616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0.1261</w:t>
            </w:r>
          </w:p>
        </w:tc>
        <w:tc>
          <w:tcPr>
            <w:tcW w:w="721" w:type="dxa"/>
            <w:tcBorders>
              <w:top w:val="nil"/>
              <w:left w:val="nil"/>
              <w:bottom w:val="nil"/>
              <w:right w:val="single" w:sz="4" w:space="0" w:color="auto"/>
            </w:tcBorders>
            <w:shd w:val="clear" w:color="auto" w:fill="auto"/>
            <w:vAlign w:val="center"/>
            <w:hideMark/>
          </w:tcPr>
          <w:p w14:paraId="07DAE23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0.1261</w:t>
            </w:r>
          </w:p>
        </w:tc>
      </w:tr>
      <w:tr w:rsidR="00717883" w:rsidRPr="00717883" w14:paraId="70FAF07C"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18763E0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132</w:t>
            </w:r>
          </w:p>
        </w:tc>
        <w:tc>
          <w:tcPr>
            <w:tcW w:w="806" w:type="dxa"/>
            <w:vMerge/>
            <w:tcBorders>
              <w:top w:val="nil"/>
              <w:left w:val="single" w:sz="4" w:space="0" w:color="auto"/>
              <w:bottom w:val="nil"/>
              <w:right w:val="single" w:sz="4" w:space="0" w:color="auto"/>
            </w:tcBorders>
            <w:vAlign w:val="center"/>
            <w:hideMark/>
          </w:tcPr>
          <w:p w14:paraId="0B369F09"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497FE5D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0.0908</w:t>
            </w:r>
          </w:p>
        </w:tc>
        <w:tc>
          <w:tcPr>
            <w:tcW w:w="721" w:type="dxa"/>
            <w:tcBorders>
              <w:top w:val="nil"/>
              <w:left w:val="nil"/>
              <w:bottom w:val="nil"/>
              <w:right w:val="nil"/>
            </w:tcBorders>
            <w:shd w:val="clear" w:color="auto" w:fill="auto"/>
            <w:vAlign w:val="center"/>
            <w:hideMark/>
          </w:tcPr>
          <w:p w14:paraId="4AA19DE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0.0908</w:t>
            </w:r>
          </w:p>
        </w:tc>
        <w:tc>
          <w:tcPr>
            <w:tcW w:w="721" w:type="dxa"/>
            <w:tcBorders>
              <w:top w:val="nil"/>
              <w:left w:val="nil"/>
              <w:bottom w:val="nil"/>
              <w:right w:val="nil"/>
            </w:tcBorders>
            <w:shd w:val="clear" w:color="auto" w:fill="auto"/>
            <w:vAlign w:val="center"/>
            <w:hideMark/>
          </w:tcPr>
          <w:p w14:paraId="3533B29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0.0908</w:t>
            </w:r>
          </w:p>
        </w:tc>
        <w:tc>
          <w:tcPr>
            <w:tcW w:w="721" w:type="dxa"/>
            <w:tcBorders>
              <w:top w:val="nil"/>
              <w:left w:val="nil"/>
              <w:bottom w:val="nil"/>
              <w:right w:val="single" w:sz="4" w:space="0" w:color="auto"/>
            </w:tcBorders>
            <w:shd w:val="clear" w:color="auto" w:fill="auto"/>
            <w:vAlign w:val="center"/>
            <w:hideMark/>
          </w:tcPr>
          <w:p w14:paraId="1B56EE2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0.1076</w:t>
            </w:r>
          </w:p>
        </w:tc>
      </w:tr>
      <w:tr w:rsidR="00717883" w:rsidRPr="00717883" w14:paraId="76E9CE74"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65E8A63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139</w:t>
            </w:r>
          </w:p>
        </w:tc>
        <w:tc>
          <w:tcPr>
            <w:tcW w:w="806" w:type="dxa"/>
            <w:vMerge/>
            <w:tcBorders>
              <w:top w:val="nil"/>
              <w:left w:val="single" w:sz="4" w:space="0" w:color="auto"/>
              <w:bottom w:val="nil"/>
              <w:right w:val="single" w:sz="4" w:space="0" w:color="auto"/>
            </w:tcBorders>
            <w:vAlign w:val="center"/>
            <w:hideMark/>
          </w:tcPr>
          <w:p w14:paraId="293DEF8A"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481B4D4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0.2093</w:t>
            </w:r>
          </w:p>
        </w:tc>
        <w:tc>
          <w:tcPr>
            <w:tcW w:w="721" w:type="dxa"/>
            <w:tcBorders>
              <w:top w:val="nil"/>
              <w:left w:val="nil"/>
              <w:bottom w:val="nil"/>
              <w:right w:val="nil"/>
            </w:tcBorders>
            <w:shd w:val="clear" w:color="auto" w:fill="auto"/>
            <w:vAlign w:val="center"/>
            <w:hideMark/>
          </w:tcPr>
          <w:p w14:paraId="5A6FCBC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0.2093</w:t>
            </w:r>
          </w:p>
        </w:tc>
        <w:tc>
          <w:tcPr>
            <w:tcW w:w="721" w:type="dxa"/>
            <w:tcBorders>
              <w:top w:val="nil"/>
              <w:left w:val="nil"/>
              <w:bottom w:val="nil"/>
              <w:right w:val="nil"/>
            </w:tcBorders>
            <w:shd w:val="clear" w:color="auto" w:fill="auto"/>
            <w:vAlign w:val="center"/>
            <w:hideMark/>
          </w:tcPr>
          <w:p w14:paraId="0DEA1D6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0.2093</w:t>
            </w:r>
          </w:p>
        </w:tc>
        <w:tc>
          <w:tcPr>
            <w:tcW w:w="721" w:type="dxa"/>
            <w:tcBorders>
              <w:top w:val="nil"/>
              <w:left w:val="nil"/>
              <w:bottom w:val="nil"/>
              <w:right w:val="single" w:sz="4" w:space="0" w:color="auto"/>
            </w:tcBorders>
            <w:shd w:val="clear" w:color="auto" w:fill="auto"/>
            <w:vAlign w:val="center"/>
            <w:hideMark/>
          </w:tcPr>
          <w:p w14:paraId="6976355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0.2093</w:t>
            </w:r>
          </w:p>
        </w:tc>
      </w:tr>
      <w:tr w:rsidR="00717883" w:rsidRPr="00717883" w14:paraId="0F297470"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02A235A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141</w:t>
            </w:r>
          </w:p>
        </w:tc>
        <w:tc>
          <w:tcPr>
            <w:tcW w:w="806" w:type="dxa"/>
            <w:vMerge/>
            <w:tcBorders>
              <w:top w:val="nil"/>
              <w:left w:val="single" w:sz="4" w:space="0" w:color="auto"/>
              <w:bottom w:val="nil"/>
              <w:right w:val="single" w:sz="4" w:space="0" w:color="auto"/>
            </w:tcBorders>
            <w:vAlign w:val="center"/>
            <w:hideMark/>
          </w:tcPr>
          <w:p w14:paraId="23F0DE60"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6A8FBDC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0.1231</w:t>
            </w:r>
          </w:p>
        </w:tc>
        <w:tc>
          <w:tcPr>
            <w:tcW w:w="721" w:type="dxa"/>
            <w:tcBorders>
              <w:top w:val="nil"/>
              <w:left w:val="nil"/>
              <w:bottom w:val="nil"/>
              <w:right w:val="nil"/>
            </w:tcBorders>
            <w:shd w:val="clear" w:color="auto" w:fill="auto"/>
            <w:vAlign w:val="center"/>
            <w:hideMark/>
          </w:tcPr>
          <w:p w14:paraId="27704EE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0.1231</w:t>
            </w:r>
          </w:p>
        </w:tc>
        <w:tc>
          <w:tcPr>
            <w:tcW w:w="721" w:type="dxa"/>
            <w:tcBorders>
              <w:top w:val="nil"/>
              <w:left w:val="nil"/>
              <w:bottom w:val="nil"/>
              <w:right w:val="nil"/>
            </w:tcBorders>
            <w:shd w:val="clear" w:color="auto" w:fill="auto"/>
            <w:vAlign w:val="center"/>
            <w:hideMark/>
          </w:tcPr>
          <w:p w14:paraId="1A9035C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0.1231</w:t>
            </w:r>
          </w:p>
        </w:tc>
        <w:tc>
          <w:tcPr>
            <w:tcW w:w="721" w:type="dxa"/>
            <w:tcBorders>
              <w:top w:val="nil"/>
              <w:left w:val="nil"/>
              <w:bottom w:val="nil"/>
              <w:right w:val="single" w:sz="4" w:space="0" w:color="auto"/>
            </w:tcBorders>
            <w:shd w:val="clear" w:color="auto" w:fill="auto"/>
            <w:vAlign w:val="center"/>
            <w:hideMark/>
          </w:tcPr>
          <w:p w14:paraId="296B29A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0.1231</w:t>
            </w:r>
          </w:p>
        </w:tc>
      </w:tr>
      <w:tr w:rsidR="00717883" w:rsidRPr="00717883" w14:paraId="4F0FA046" w14:textId="77777777" w:rsidTr="005D4D1F">
        <w:trPr>
          <w:trHeight w:val="240"/>
        </w:trPr>
        <w:tc>
          <w:tcPr>
            <w:tcW w:w="561" w:type="dxa"/>
            <w:tcBorders>
              <w:top w:val="nil"/>
              <w:left w:val="single" w:sz="4" w:space="0" w:color="auto"/>
              <w:bottom w:val="nil"/>
              <w:right w:val="single" w:sz="4" w:space="0" w:color="auto"/>
            </w:tcBorders>
            <w:shd w:val="clear" w:color="auto" w:fill="auto"/>
            <w:vAlign w:val="center"/>
            <w:hideMark/>
          </w:tcPr>
          <w:p w14:paraId="4464A9D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144</w:t>
            </w:r>
          </w:p>
        </w:tc>
        <w:tc>
          <w:tcPr>
            <w:tcW w:w="806" w:type="dxa"/>
            <w:vMerge/>
            <w:tcBorders>
              <w:top w:val="nil"/>
              <w:left w:val="single" w:sz="4" w:space="0" w:color="auto"/>
              <w:bottom w:val="nil"/>
              <w:right w:val="single" w:sz="4" w:space="0" w:color="auto"/>
            </w:tcBorders>
            <w:vAlign w:val="center"/>
            <w:hideMark/>
          </w:tcPr>
          <w:p w14:paraId="64D40C3F"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nil"/>
              <w:right w:val="nil"/>
            </w:tcBorders>
            <w:shd w:val="clear" w:color="auto" w:fill="auto"/>
            <w:vAlign w:val="center"/>
            <w:hideMark/>
          </w:tcPr>
          <w:p w14:paraId="35E6ABB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0.2215</w:t>
            </w:r>
          </w:p>
        </w:tc>
        <w:tc>
          <w:tcPr>
            <w:tcW w:w="721" w:type="dxa"/>
            <w:tcBorders>
              <w:top w:val="nil"/>
              <w:left w:val="nil"/>
              <w:bottom w:val="nil"/>
              <w:right w:val="nil"/>
            </w:tcBorders>
            <w:shd w:val="clear" w:color="auto" w:fill="auto"/>
            <w:vAlign w:val="center"/>
            <w:hideMark/>
          </w:tcPr>
          <w:p w14:paraId="6D57969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0.2215</w:t>
            </w:r>
          </w:p>
        </w:tc>
        <w:tc>
          <w:tcPr>
            <w:tcW w:w="721" w:type="dxa"/>
            <w:tcBorders>
              <w:top w:val="nil"/>
              <w:left w:val="nil"/>
              <w:bottom w:val="nil"/>
              <w:right w:val="nil"/>
            </w:tcBorders>
            <w:shd w:val="clear" w:color="auto" w:fill="auto"/>
            <w:vAlign w:val="center"/>
            <w:hideMark/>
          </w:tcPr>
          <w:p w14:paraId="54387D9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0.2215</w:t>
            </w:r>
          </w:p>
        </w:tc>
        <w:tc>
          <w:tcPr>
            <w:tcW w:w="721" w:type="dxa"/>
            <w:tcBorders>
              <w:top w:val="nil"/>
              <w:left w:val="nil"/>
              <w:bottom w:val="nil"/>
              <w:right w:val="single" w:sz="4" w:space="0" w:color="auto"/>
            </w:tcBorders>
            <w:shd w:val="clear" w:color="auto" w:fill="auto"/>
            <w:vAlign w:val="center"/>
            <w:hideMark/>
          </w:tcPr>
          <w:p w14:paraId="1636CAD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0.2215</w:t>
            </w:r>
          </w:p>
        </w:tc>
      </w:tr>
      <w:tr w:rsidR="00717883" w:rsidRPr="00717883" w14:paraId="5516227D" w14:textId="77777777" w:rsidTr="005D4D1F">
        <w:trPr>
          <w:trHeight w:val="240"/>
        </w:trPr>
        <w:tc>
          <w:tcPr>
            <w:tcW w:w="561" w:type="dxa"/>
            <w:tcBorders>
              <w:top w:val="nil"/>
              <w:left w:val="single" w:sz="4" w:space="0" w:color="auto"/>
              <w:bottom w:val="single" w:sz="4" w:space="0" w:color="auto"/>
              <w:right w:val="single" w:sz="4" w:space="0" w:color="auto"/>
            </w:tcBorders>
            <w:shd w:val="clear" w:color="auto" w:fill="auto"/>
            <w:vAlign w:val="center"/>
            <w:hideMark/>
          </w:tcPr>
          <w:p w14:paraId="258469E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150</w:t>
            </w:r>
          </w:p>
        </w:tc>
        <w:tc>
          <w:tcPr>
            <w:tcW w:w="806" w:type="dxa"/>
            <w:vMerge/>
            <w:tcBorders>
              <w:top w:val="nil"/>
              <w:left w:val="single" w:sz="4" w:space="0" w:color="auto"/>
              <w:bottom w:val="single" w:sz="4" w:space="0" w:color="auto"/>
              <w:right w:val="single" w:sz="4" w:space="0" w:color="auto"/>
            </w:tcBorders>
            <w:vAlign w:val="center"/>
            <w:hideMark/>
          </w:tcPr>
          <w:p w14:paraId="63E0BAC2"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781" w:type="dxa"/>
            <w:tcBorders>
              <w:top w:val="nil"/>
              <w:left w:val="single" w:sz="4" w:space="0" w:color="auto"/>
              <w:bottom w:val="single" w:sz="4" w:space="0" w:color="auto"/>
              <w:right w:val="nil"/>
            </w:tcBorders>
            <w:shd w:val="clear" w:color="auto" w:fill="auto"/>
            <w:vAlign w:val="center"/>
            <w:hideMark/>
          </w:tcPr>
          <w:p w14:paraId="3F69828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0.1931</w:t>
            </w:r>
          </w:p>
        </w:tc>
        <w:tc>
          <w:tcPr>
            <w:tcW w:w="721" w:type="dxa"/>
            <w:tcBorders>
              <w:top w:val="nil"/>
              <w:left w:val="nil"/>
              <w:bottom w:val="single" w:sz="4" w:space="0" w:color="auto"/>
              <w:right w:val="nil"/>
            </w:tcBorders>
            <w:shd w:val="clear" w:color="auto" w:fill="auto"/>
            <w:vAlign w:val="center"/>
            <w:hideMark/>
          </w:tcPr>
          <w:p w14:paraId="4DC0B3D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0.1931</w:t>
            </w:r>
          </w:p>
        </w:tc>
        <w:tc>
          <w:tcPr>
            <w:tcW w:w="721" w:type="dxa"/>
            <w:tcBorders>
              <w:top w:val="nil"/>
              <w:left w:val="nil"/>
              <w:bottom w:val="single" w:sz="4" w:space="0" w:color="auto"/>
              <w:right w:val="nil"/>
            </w:tcBorders>
            <w:shd w:val="clear" w:color="auto" w:fill="auto"/>
            <w:vAlign w:val="center"/>
            <w:hideMark/>
          </w:tcPr>
          <w:p w14:paraId="74C0B15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0.1931</w:t>
            </w:r>
          </w:p>
        </w:tc>
        <w:tc>
          <w:tcPr>
            <w:tcW w:w="721" w:type="dxa"/>
            <w:tcBorders>
              <w:top w:val="nil"/>
              <w:left w:val="nil"/>
              <w:bottom w:val="single" w:sz="4" w:space="0" w:color="auto"/>
              <w:right w:val="single" w:sz="4" w:space="0" w:color="auto"/>
            </w:tcBorders>
            <w:shd w:val="clear" w:color="auto" w:fill="auto"/>
            <w:vAlign w:val="center"/>
            <w:hideMark/>
          </w:tcPr>
          <w:p w14:paraId="1F60868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0.1931</w:t>
            </w:r>
          </w:p>
        </w:tc>
      </w:tr>
      <w:tr w:rsidR="00717883" w:rsidRPr="00717883" w14:paraId="50FED1D3" w14:textId="77777777" w:rsidTr="005D4D1F">
        <w:trPr>
          <w:trHeight w:val="240"/>
        </w:trPr>
        <w:tc>
          <w:tcPr>
            <w:tcW w:w="561" w:type="dxa"/>
            <w:tcBorders>
              <w:top w:val="single" w:sz="4" w:space="0" w:color="auto"/>
              <w:left w:val="single" w:sz="4" w:space="0" w:color="auto"/>
              <w:bottom w:val="single" w:sz="4" w:space="0" w:color="auto"/>
              <w:right w:val="nil"/>
            </w:tcBorders>
            <w:shd w:val="clear" w:color="auto" w:fill="auto"/>
            <w:vAlign w:val="center"/>
            <w:hideMark/>
          </w:tcPr>
          <w:p w14:paraId="4D3604C1"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 xml:space="preserve">avg. </w:t>
            </w:r>
          </w:p>
        </w:tc>
        <w:tc>
          <w:tcPr>
            <w:tcW w:w="806" w:type="dxa"/>
            <w:tcBorders>
              <w:top w:val="single" w:sz="4" w:space="0" w:color="auto"/>
              <w:left w:val="nil"/>
              <w:bottom w:val="single" w:sz="4" w:space="0" w:color="auto"/>
              <w:right w:val="nil"/>
            </w:tcBorders>
            <w:shd w:val="clear" w:color="auto" w:fill="auto"/>
            <w:vAlign w:val="center"/>
            <w:hideMark/>
          </w:tcPr>
          <w:p w14:paraId="2C6136CF"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p>
        </w:tc>
        <w:tc>
          <w:tcPr>
            <w:tcW w:w="781" w:type="dxa"/>
            <w:tcBorders>
              <w:top w:val="single" w:sz="4" w:space="0" w:color="auto"/>
              <w:left w:val="nil"/>
              <w:bottom w:val="single" w:sz="4" w:space="0" w:color="auto"/>
              <w:right w:val="nil"/>
            </w:tcBorders>
            <w:shd w:val="clear" w:color="auto" w:fill="auto"/>
            <w:vAlign w:val="center"/>
            <w:hideMark/>
          </w:tcPr>
          <w:p w14:paraId="28805CBF"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0.1315</w:t>
            </w:r>
          </w:p>
        </w:tc>
        <w:tc>
          <w:tcPr>
            <w:tcW w:w="721" w:type="dxa"/>
            <w:tcBorders>
              <w:top w:val="single" w:sz="4" w:space="0" w:color="auto"/>
              <w:left w:val="nil"/>
              <w:bottom w:val="single" w:sz="4" w:space="0" w:color="auto"/>
              <w:right w:val="nil"/>
            </w:tcBorders>
            <w:shd w:val="clear" w:color="auto" w:fill="auto"/>
            <w:vAlign w:val="center"/>
            <w:hideMark/>
          </w:tcPr>
          <w:p w14:paraId="5F72D20B"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0.1345</w:t>
            </w:r>
          </w:p>
        </w:tc>
        <w:tc>
          <w:tcPr>
            <w:tcW w:w="721" w:type="dxa"/>
            <w:tcBorders>
              <w:top w:val="single" w:sz="4" w:space="0" w:color="auto"/>
              <w:left w:val="nil"/>
              <w:bottom w:val="single" w:sz="4" w:space="0" w:color="auto"/>
              <w:right w:val="nil"/>
            </w:tcBorders>
            <w:shd w:val="clear" w:color="auto" w:fill="auto"/>
            <w:vAlign w:val="center"/>
            <w:hideMark/>
          </w:tcPr>
          <w:p w14:paraId="52F0D4D9"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0.1426</w:t>
            </w:r>
          </w:p>
        </w:tc>
        <w:tc>
          <w:tcPr>
            <w:tcW w:w="721" w:type="dxa"/>
            <w:tcBorders>
              <w:top w:val="single" w:sz="4" w:space="0" w:color="auto"/>
              <w:left w:val="nil"/>
              <w:bottom w:val="single" w:sz="4" w:space="0" w:color="auto"/>
              <w:right w:val="single" w:sz="4" w:space="0" w:color="auto"/>
            </w:tcBorders>
            <w:shd w:val="clear" w:color="auto" w:fill="auto"/>
            <w:vAlign w:val="center"/>
            <w:hideMark/>
          </w:tcPr>
          <w:p w14:paraId="7C227566"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0.1495</w:t>
            </w:r>
          </w:p>
        </w:tc>
      </w:tr>
    </w:tbl>
    <w:p w14:paraId="4757EABA" w14:textId="77777777" w:rsidR="00691A81" w:rsidRDefault="00691A81" w:rsidP="00691A81">
      <w:pPr>
        <w:spacing w:after="160" w:line="276" w:lineRule="auto"/>
      </w:pPr>
    </w:p>
    <w:p w14:paraId="60C496D0" w14:textId="77777777" w:rsidR="00717883" w:rsidRDefault="00717883" w:rsidP="00691A81">
      <w:pPr>
        <w:spacing w:after="160" w:line="276" w:lineRule="auto"/>
      </w:pPr>
    </w:p>
    <w:p w14:paraId="4DE40D73" w14:textId="5FED89D7" w:rsidR="00691A81" w:rsidRDefault="00691A81" w:rsidP="00691A81">
      <w:pPr>
        <w:spacing w:after="160" w:line="276" w:lineRule="auto"/>
      </w:pPr>
      <w:r>
        <w:t>Plot B/EMD-2660</w:t>
      </w:r>
      <w:r w:rsidR="00144D68">
        <w:t xml:space="preserve"> [section 5.2]</w:t>
      </w:r>
      <w:r>
        <w:t>:</w:t>
      </w:r>
    </w:p>
    <w:p w14:paraId="098C490F" w14:textId="2ED6D94E" w:rsidR="00691A81" w:rsidRDefault="00691A81" w:rsidP="00691A81">
      <w:pPr>
        <w:spacing w:after="160" w:line="276" w:lineRule="auto"/>
      </w:pPr>
      <w:r>
        <w:rPr>
          <w:noProof/>
        </w:rPr>
        <w:drawing>
          <wp:inline distT="0" distB="0" distL="0" distR="0" wp14:anchorId="035B622D" wp14:editId="7AF88E05">
            <wp:extent cx="5274310" cy="2285365"/>
            <wp:effectExtent l="0" t="0" r="2540" b="635"/>
            <wp:docPr id="1023149150"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49150" name="Picture 6" descr="A graph of different colored line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285365"/>
                    </a:xfrm>
                    <a:prstGeom prst="rect">
                      <a:avLst/>
                    </a:prstGeom>
                  </pic:spPr>
                </pic:pic>
              </a:graphicData>
            </a:graphic>
          </wp:inline>
        </w:drawing>
      </w:r>
    </w:p>
    <w:p w14:paraId="38337AC6" w14:textId="26B59B9A" w:rsidR="009F0292" w:rsidRDefault="00131506" w:rsidP="00763BAD">
      <w:pPr>
        <w:spacing w:after="160" w:line="276" w:lineRule="auto"/>
      </w:pPr>
      <w:r w:rsidRPr="00131506">
        <w:br w:type="page"/>
      </w:r>
      <w:r w:rsidR="00763BAD">
        <w:lastRenderedPageBreak/>
        <w:t>Table B/EMD-19195</w:t>
      </w:r>
      <w:r w:rsidR="00144D68">
        <w:t xml:space="preserve"> [section 5.2]</w:t>
      </w:r>
      <w:r w:rsidR="00763BAD">
        <w:t>:</w:t>
      </w:r>
    </w:p>
    <w:tbl>
      <w:tblPr>
        <w:tblW w:w="3320" w:type="dxa"/>
        <w:tblLook w:val="04A0" w:firstRow="1" w:lastRow="0" w:firstColumn="1" w:lastColumn="0" w:noHBand="0" w:noVBand="1"/>
      </w:tblPr>
      <w:tblGrid>
        <w:gridCol w:w="561"/>
        <w:gridCol w:w="806"/>
        <w:gridCol w:w="781"/>
        <w:gridCol w:w="721"/>
        <w:gridCol w:w="721"/>
        <w:gridCol w:w="721"/>
      </w:tblGrid>
      <w:tr w:rsidR="00717883" w:rsidRPr="00717883" w14:paraId="00B79946" w14:textId="77777777" w:rsidTr="005D4D1F">
        <w:trPr>
          <w:trHeight w:val="720"/>
        </w:trPr>
        <w:tc>
          <w:tcPr>
            <w:tcW w:w="425" w:type="dxa"/>
            <w:tcBorders>
              <w:top w:val="single" w:sz="4" w:space="0" w:color="auto"/>
              <w:left w:val="single" w:sz="4" w:space="0" w:color="auto"/>
              <w:bottom w:val="single" w:sz="4" w:space="0" w:color="auto"/>
              <w:right w:val="nil"/>
            </w:tcBorders>
            <w:shd w:val="clear" w:color="auto" w:fill="auto"/>
            <w:vAlign w:val="center"/>
            <w:hideMark/>
          </w:tcPr>
          <w:p w14:paraId="3F31235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seed no.</w:t>
            </w:r>
          </w:p>
        </w:tc>
        <w:tc>
          <w:tcPr>
            <w:tcW w:w="635" w:type="dxa"/>
            <w:tcBorders>
              <w:top w:val="single" w:sz="4" w:space="0" w:color="auto"/>
              <w:left w:val="nil"/>
              <w:bottom w:val="single" w:sz="4" w:space="0" w:color="auto"/>
              <w:right w:val="nil"/>
            </w:tcBorders>
            <w:shd w:val="clear" w:color="auto" w:fill="auto"/>
            <w:vAlign w:val="center"/>
            <w:hideMark/>
          </w:tcPr>
          <w:p w14:paraId="5B250A8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pre-EMalign</w:t>
            </w:r>
          </w:p>
        </w:tc>
        <w:tc>
          <w:tcPr>
            <w:tcW w:w="595" w:type="dxa"/>
            <w:tcBorders>
              <w:top w:val="single" w:sz="4" w:space="0" w:color="auto"/>
              <w:left w:val="nil"/>
              <w:bottom w:val="single" w:sz="4" w:space="0" w:color="auto"/>
              <w:right w:val="nil"/>
            </w:tcBorders>
            <w:shd w:val="clear" w:color="auto" w:fill="auto"/>
            <w:noWrap/>
            <w:vAlign w:val="center"/>
            <w:hideMark/>
          </w:tcPr>
          <w:p w14:paraId="3710F186"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original</w:t>
            </w:r>
          </w:p>
        </w:tc>
        <w:tc>
          <w:tcPr>
            <w:tcW w:w="555" w:type="dxa"/>
            <w:tcBorders>
              <w:top w:val="single" w:sz="4" w:space="0" w:color="auto"/>
              <w:left w:val="nil"/>
              <w:bottom w:val="single" w:sz="4" w:space="0" w:color="auto"/>
              <w:right w:val="nil"/>
            </w:tcBorders>
            <w:shd w:val="clear" w:color="auto" w:fill="auto"/>
            <w:vAlign w:val="center"/>
            <w:hideMark/>
          </w:tcPr>
          <w:p w14:paraId="200E626C"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B1</w:t>
            </w:r>
          </w:p>
        </w:tc>
        <w:tc>
          <w:tcPr>
            <w:tcW w:w="555" w:type="dxa"/>
            <w:tcBorders>
              <w:top w:val="single" w:sz="4" w:space="0" w:color="auto"/>
              <w:left w:val="nil"/>
              <w:bottom w:val="single" w:sz="4" w:space="0" w:color="auto"/>
              <w:right w:val="nil"/>
            </w:tcBorders>
            <w:shd w:val="clear" w:color="auto" w:fill="auto"/>
            <w:vAlign w:val="center"/>
            <w:hideMark/>
          </w:tcPr>
          <w:p w14:paraId="62E27A50"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B2</w:t>
            </w:r>
          </w:p>
        </w:tc>
        <w:tc>
          <w:tcPr>
            <w:tcW w:w="555" w:type="dxa"/>
            <w:tcBorders>
              <w:top w:val="single" w:sz="4" w:space="0" w:color="auto"/>
              <w:left w:val="nil"/>
              <w:bottom w:val="single" w:sz="4" w:space="0" w:color="auto"/>
              <w:right w:val="single" w:sz="4" w:space="0" w:color="auto"/>
            </w:tcBorders>
            <w:shd w:val="clear" w:color="auto" w:fill="auto"/>
            <w:vAlign w:val="center"/>
            <w:hideMark/>
          </w:tcPr>
          <w:p w14:paraId="257B27EE"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B</w:t>
            </w:r>
          </w:p>
        </w:tc>
      </w:tr>
      <w:tr w:rsidR="00717883" w:rsidRPr="00717883" w14:paraId="59096D89" w14:textId="77777777" w:rsidTr="005D4D1F">
        <w:trPr>
          <w:trHeight w:val="240"/>
        </w:trPr>
        <w:tc>
          <w:tcPr>
            <w:tcW w:w="425" w:type="dxa"/>
            <w:tcBorders>
              <w:top w:val="single" w:sz="4" w:space="0" w:color="auto"/>
              <w:left w:val="single" w:sz="4" w:space="0" w:color="auto"/>
              <w:bottom w:val="nil"/>
              <w:right w:val="single" w:sz="4" w:space="0" w:color="auto"/>
            </w:tcBorders>
            <w:shd w:val="clear" w:color="auto" w:fill="auto"/>
            <w:vAlign w:val="center"/>
            <w:hideMark/>
          </w:tcPr>
          <w:p w14:paraId="1E7FD4A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5</w:t>
            </w:r>
          </w:p>
        </w:tc>
        <w:tc>
          <w:tcPr>
            <w:tcW w:w="635" w:type="dxa"/>
            <w:vMerge w:val="restart"/>
            <w:tcBorders>
              <w:top w:val="single" w:sz="4" w:space="0" w:color="auto"/>
              <w:left w:val="single" w:sz="4" w:space="0" w:color="auto"/>
              <w:bottom w:val="nil"/>
              <w:right w:val="single" w:sz="4" w:space="0" w:color="auto"/>
            </w:tcBorders>
            <w:shd w:val="clear" w:color="auto" w:fill="auto"/>
            <w:vAlign w:val="center"/>
            <w:hideMark/>
          </w:tcPr>
          <w:p w14:paraId="290E6D7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0.2821</w:t>
            </w:r>
          </w:p>
        </w:tc>
        <w:tc>
          <w:tcPr>
            <w:tcW w:w="595" w:type="dxa"/>
            <w:tcBorders>
              <w:top w:val="single" w:sz="4" w:space="0" w:color="auto"/>
              <w:left w:val="single" w:sz="4" w:space="0" w:color="auto"/>
              <w:bottom w:val="nil"/>
              <w:right w:val="nil"/>
            </w:tcBorders>
            <w:shd w:val="clear" w:color="auto" w:fill="auto"/>
            <w:vAlign w:val="center"/>
            <w:hideMark/>
          </w:tcPr>
          <w:p w14:paraId="298ABFF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0.3603</w:t>
            </w:r>
          </w:p>
        </w:tc>
        <w:tc>
          <w:tcPr>
            <w:tcW w:w="555" w:type="dxa"/>
            <w:tcBorders>
              <w:top w:val="single" w:sz="4" w:space="0" w:color="auto"/>
              <w:left w:val="nil"/>
              <w:bottom w:val="nil"/>
              <w:right w:val="nil"/>
            </w:tcBorders>
            <w:shd w:val="clear" w:color="auto" w:fill="auto"/>
            <w:vAlign w:val="center"/>
            <w:hideMark/>
          </w:tcPr>
          <w:p w14:paraId="4AF44D3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0.3603</w:t>
            </w:r>
          </w:p>
        </w:tc>
        <w:tc>
          <w:tcPr>
            <w:tcW w:w="555" w:type="dxa"/>
            <w:tcBorders>
              <w:top w:val="single" w:sz="4" w:space="0" w:color="auto"/>
              <w:left w:val="nil"/>
              <w:bottom w:val="nil"/>
              <w:right w:val="nil"/>
            </w:tcBorders>
            <w:shd w:val="clear" w:color="auto" w:fill="auto"/>
            <w:vAlign w:val="center"/>
            <w:hideMark/>
          </w:tcPr>
          <w:p w14:paraId="1943730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w:t>
            </w:r>
          </w:p>
        </w:tc>
        <w:tc>
          <w:tcPr>
            <w:tcW w:w="555" w:type="dxa"/>
            <w:tcBorders>
              <w:top w:val="single" w:sz="4" w:space="0" w:color="auto"/>
              <w:left w:val="nil"/>
              <w:bottom w:val="nil"/>
              <w:right w:val="single" w:sz="4" w:space="0" w:color="auto"/>
            </w:tcBorders>
            <w:shd w:val="clear" w:color="auto" w:fill="auto"/>
            <w:vAlign w:val="center"/>
            <w:hideMark/>
          </w:tcPr>
          <w:p w14:paraId="4BA0207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w:t>
            </w:r>
          </w:p>
        </w:tc>
      </w:tr>
      <w:tr w:rsidR="00717883" w:rsidRPr="00717883" w14:paraId="32E0056B"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59BBFC7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18</w:t>
            </w:r>
          </w:p>
        </w:tc>
        <w:tc>
          <w:tcPr>
            <w:tcW w:w="635" w:type="dxa"/>
            <w:vMerge/>
            <w:tcBorders>
              <w:top w:val="nil"/>
              <w:left w:val="single" w:sz="4" w:space="0" w:color="auto"/>
              <w:bottom w:val="nil"/>
              <w:right w:val="single" w:sz="4" w:space="0" w:color="auto"/>
            </w:tcBorders>
            <w:vAlign w:val="center"/>
            <w:hideMark/>
          </w:tcPr>
          <w:p w14:paraId="1BD1E11D"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5DB5D4A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0.3688</w:t>
            </w:r>
          </w:p>
        </w:tc>
        <w:tc>
          <w:tcPr>
            <w:tcW w:w="555" w:type="dxa"/>
            <w:tcBorders>
              <w:top w:val="nil"/>
              <w:left w:val="nil"/>
              <w:bottom w:val="nil"/>
              <w:right w:val="nil"/>
            </w:tcBorders>
            <w:shd w:val="clear" w:color="auto" w:fill="auto"/>
            <w:vAlign w:val="center"/>
            <w:hideMark/>
          </w:tcPr>
          <w:p w14:paraId="23AAD5B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0.419</w:t>
            </w:r>
          </w:p>
        </w:tc>
        <w:tc>
          <w:tcPr>
            <w:tcW w:w="555" w:type="dxa"/>
            <w:tcBorders>
              <w:top w:val="nil"/>
              <w:left w:val="nil"/>
              <w:bottom w:val="nil"/>
              <w:right w:val="nil"/>
            </w:tcBorders>
            <w:shd w:val="clear" w:color="auto" w:fill="auto"/>
            <w:vAlign w:val="center"/>
            <w:hideMark/>
          </w:tcPr>
          <w:p w14:paraId="6BD5B44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0.3688</w:t>
            </w:r>
          </w:p>
        </w:tc>
        <w:tc>
          <w:tcPr>
            <w:tcW w:w="555" w:type="dxa"/>
            <w:tcBorders>
              <w:top w:val="nil"/>
              <w:left w:val="nil"/>
              <w:bottom w:val="nil"/>
              <w:right w:val="single" w:sz="4" w:space="0" w:color="auto"/>
            </w:tcBorders>
            <w:shd w:val="clear" w:color="auto" w:fill="auto"/>
            <w:vAlign w:val="center"/>
            <w:hideMark/>
          </w:tcPr>
          <w:p w14:paraId="0072101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0.419</w:t>
            </w:r>
          </w:p>
        </w:tc>
      </w:tr>
      <w:tr w:rsidR="00717883" w:rsidRPr="00717883" w14:paraId="140A1CB6"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573CA32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23</w:t>
            </w:r>
          </w:p>
        </w:tc>
        <w:tc>
          <w:tcPr>
            <w:tcW w:w="635" w:type="dxa"/>
            <w:vMerge/>
            <w:tcBorders>
              <w:top w:val="nil"/>
              <w:left w:val="single" w:sz="4" w:space="0" w:color="auto"/>
              <w:bottom w:val="nil"/>
              <w:right w:val="single" w:sz="4" w:space="0" w:color="auto"/>
            </w:tcBorders>
            <w:vAlign w:val="center"/>
            <w:hideMark/>
          </w:tcPr>
          <w:p w14:paraId="4C4BE6DF"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16E4D72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0.3941</w:t>
            </w:r>
          </w:p>
        </w:tc>
        <w:tc>
          <w:tcPr>
            <w:tcW w:w="555" w:type="dxa"/>
            <w:tcBorders>
              <w:top w:val="nil"/>
              <w:left w:val="nil"/>
              <w:bottom w:val="nil"/>
              <w:right w:val="nil"/>
            </w:tcBorders>
            <w:shd w:val="clear" w:color="auto" w:fill="auto"/>
            <w:vAlign w:val="center"/>
            <w:hideMark/>
          </w:tcPr>
          <w:p w14:paraId="641D9F7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0.3941</w:t>
            </w:r>
          </w:p>
        </w:tc>
        <w:tc>
          <w:tcPr>
            <w:tcW w:w="555" w:type="dxa"/>
            <w:tcBorders>
              <w:top w:val="nil"/>
              <w:left w:val="nil"/>
              <w:bottom w:val="nil"/>
              <w:right w:val="nil"/>
            </w:tcBorders>
            <w:shd w:val="clear" w:color="auto" w:fill="auto"/>
            <w:vAlign w:val="center"/>
            <w:hideMark/>
          </w:tcPr>
          <w:p w14:paraId="5F7C9FC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0.3941</w:t>
            </w:r>
          </w:p>
        </w:tc>
        <w:tc>
          <w:tcPr>
            <w:tcW w:w="555" w:type="dxa"/>
            <w:tcBorders>
              <w:top w:val="nil"/>
              <w:left w:val="nil"/>
              <w:bottom w:val="nil"/>
              <w:right w:val="single" w:sz="4" w:space="0" w:color="auto"/>
            </w:tcBorders>
            <w:shd w:val="clear" w:color="auto" w:fill="auto"/>
            <w:vAlign w:val="center"/>
            <w:hideMark/>
          </w:tcPr>
          <w:p w14:paraId="4B0B856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0.3941</w:t>
            </w:r>
          </w:p>
        </w:tc>
      </w:tr>
      <w:tr w:rsidR="00717883" w:rsidRPr="00717883" w14:paraId="253B8639"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62FC267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37</w:t>
            </w:r>
          </w:p>
        </w:tc>
        <w:tc>
          <w:tcPr>
            <w:tcW w:w="635" w:type="dxa"/>
            <w:vMerge/>
            <w:tcBorders>
              <w:top w:val="nil"/>
              <w:left w:val="single" w:sz="4" w:space="0" w:color="auto"/>
              <w:bottom w:val="nil"/>
              <w:right w:val="single" w:sz="4" w:space="0" w:color="auto"/>
            </w:tcBorders>
            <w:vAlign w:val="center"/>
            <w:hideMark/>
          </w:tcPr>
          <w:p w14:paraId="7E5D8856"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65443FE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0.3487</w:t>
            </w:r>
          </w:p>
        </w:tc>
        <w:tc>
          <w:tcPr>
            <w:tcW w:w="555" w:type="dxa"/>
            <w:tcBorders>
              <w:top w:val="nil"/>
              <w:left w:val="nil"/>
              <w:bottom w:val="nil"/>
              <w:right w:val="nil"/>
            </w:tcBorders>
            <w:shd w:val="clear" w:color="auto" w:fill="auto"/>
            <w:vAlign w:val="center"/>
            <w:hideMark/>
          </w:tcPr>
          <w:p w14:paraId="06547A1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0.3595</w:t>
            </w:r>
          </w:p>
        </w:tc>
        <w:tc>
          <w:tcPr>
            <w:tcW w:w="555" w:type="dxa"/>
            <w:tcBorders>
              <w:top w:val="nil"/>
              <w:left w:val="nil"/>
              <w:bottom w:val="nil"/>
              <w:right w:val="nil"/>
            </w:tcBorders>
            <w:shd w:val="clear" w:color="auto" w:fill="auto"/>
            <w:vAlign w:val="center"/>
            <w:hideMark/>
          </w:tcPr>
          <w:p w14:paraId="71DC201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0.3487</w:t>
            </w:r>
          </w:p>
        </w:tc>
        <w:tc>
          <w:tcPr>
            <w:tcW w:w="555" w:type="dxa"/>
            <w:tcBorders>
              <w:top w:val="nil"/>
              <w:left w:val="nil"/>
              <w:bottom w:val="nil"/>
              <w:right w:val="single" w:sz="4" w:space="0" w:color="auto"/>
            </w:tcBorders>
            <w:shd w:val="clear" w:color="auto" w:fill="auto"/>
            <w:vAlign w:val="center"/>
            <w:hideMark/>
          </w:tcPr>
          <w:p w14:paraId="24C7EF7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0.359</w:t>
            </w:r>
          </w:p>
        </w:tc>
      </w:tr>
      <w:tr w:rsidR="00717883" w:rsidRPr="00717883" w14:paraId="6C1D6322"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7798FD3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49</w:t>
            </w:r>
          </w:p>
        </w:tc>
        <w:tc>
          <w:tcPr>
            <w:tcW w:w="635" w:type="dxa"/>
            <w:vMerge/>
            <w:tcBorders>
              <w:top w:val="nil"/>
              <w:left w:val="single" w:sz="4" w:space="0" w:color="auto"/>
              <w:bottom w:val="nil"/>
              <w:right w:val="single" w:sz="4" w:space="0" w:color="auto"/>
            </w:tcBorders>
            <w:vAlign w:val="center"/>
            <w:hideMark/>
          </w:tcPr>
          <w:p w14:paraId="43361B64"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0DC5960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0.3644</w:t>
            </w:r>
          </w:p>
        </w:tc>
        <w:tc>
          <w:tcPr>
            <w:tcW w:w="555" w:type="dxa"/>
            <w:tcBorders>
              <w:top w:val="nil"/>
              <w:left w:val="nil"/>
              <w:bottom w:val="nil"/>
              <w:right w:val="nil"/>
            </w:tcBorders>
            <w:shd w:val="clear" w:color="auto" w:fill="auto"/>
            <w:vAlign w:val="center"/>
            <w:hideMark/>
          </w:tcPr>
          <w:p w14:paraId="70198E6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0.3644</w:t>
            </w:r>
          </w:p>
        </w:tc>
        <w:tc>
          <w:tcPr>
            <w:tcW w:w="555" w:type="dxa"/>
            <w:tcBorders>
              <w:top w:val="nil"/>
              <w:left w:val="nil"/>
              <w:bottom w:val="nil"/>
              <w:right w:val="nil"/>
            </w:tcBorders>
            <w:shd w:val="clear" w:color="auto" w:fill="auto"/>
            <w:vAlign w:val="center"/>
            <w:hideMark/>
          </w:tcPr>
          <w:p w14:paraId="1F796CB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0.3644</w:t>
            </w:r>
          </w:p>
        </w:tc>
        <w:tc>
          <w:tcPr>
            <w:tcW w:w="555" w:type="dxa"/>
            <w:tcBorders>
              <w:top w:val="nil"/>
              <w:left w:val="nil"/>
              <w:bottom w:val="nil"/>
              <w:right w:val="single" w:sz="4" w:space="0" w:color="auto"/>
            </w:tcBorders>
            <w:shd w:val="clear" w:color="auto" w:fill="auto"/>
            <w:vAlign w:val="center"/>
            <w:hideMark/>
          </w:tcPr>
          <w:p w14:paraId="104CC48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0.3644</w:t>
            </w:r>
          </w:p>
        </w:tc>
      </w:tr>
      <w:tr w:rsidR="00717883" w:rsidRPr="00717883" w14:paraId="61D571EC"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3E71109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51</w:t>
            </w:r>
          </w:p>
        </w:tc>
        <w:tc>
          <w:tcPr>
            <w:tcW w:w="635" w:type="dxa"/>
            <w:vMerge/>
            <w:tcBorders>
              <w:top w:val="nil"/>
              <w:left w:val="single" w:sz="4" w:space="0" w:color="auto"/>
              <w:bottom w:val="nil"/>
              <w:right w:val="single" w:sz="4" w:space="0" w:color="auto"/>
            </w:tcBorders>
            <w:vAlign w:val="center"/>
            <w:hideMark/>
          </w:tcPr>
          <w:p w14:paraId="1296CA86"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3DE443B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0.3598</w:t>
            </w:r>
          </w:p>
        </w:tc>
        <w:tc>
          <w:tcPr>
            <w:tcW w:w="555" w:type="dxa"/>
            <w:tcBorders>
              <w:top w:val="nil"/>
              <w:left w:val="nil"/>
              <w:bottom w:val="nil"/>
              <w:right w:val="nil"/>
            </w:tcBorders>
            <w:shd w:val="clear" w:color="auto" w:fill="auto"/>
            <w:vAlign w:val="center"/>
            <w:hideMark/>
          </w:tcPr>
          <w:p w14:paraId="7906461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0.358</w:t>
            </w:r>
          </w:p>
        </w:tc>
        <w:tc>
          <w:tcPr>
            <w:tcW w:w="555" w:type="dxa"/>
            <w:tcBorders>
              <w:top w:val="nil"/>
              <w:left w:val="nil"/>
              <w:bottom w:val="nil"/>
              <w:right w:val="nil"/>
            </w:tcBorders>
            <w:shd w:val="clear" w:color="auto" w:fill="auto"/>
            <w:vAlign w:val="center"/>
            <w:hideMark/>
          </w:tcPr>
          <w:p w14:paraId="00BC3B0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0.3598</w:t>
            </w:r>
          </w:p>
        </w:tc>
        <w:tc>
          <w:tcPr>
            <w:tcW w:w="555" w:type="dxa"/>
            <w:tcBorders>
              <w:top w:val="nil"/>
              <w:left w:val="nil"/>
              <w:bottom w:val="nil"/>
              <w:right w:val="single" w:sz="4" w:space="0" w:color="auto"/>
            </w:tcBorders>
            <w:shd w:val="clear" w:color="auto" w:fill="auto"/>
            <w:vAlign w:val="center"/>
            <w:hideMark/>
          </w:tcPr>
          <w:p w14:paraId="503023A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0.358</w:t>
            </w:r>
          </w:p>
        </w:tc>
      </w:tr>
      <w:tr w:rsidR="00717883" w:rsidRPr="00717883" w14:paraId="5106978C"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54805A6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64</w:t>
            </w:r>
          </w:p>
        </w:tc>
        <w:tc>
          <w:tcPr>
            <w:tcW w:w="635" w:type="dxa"/>
            <w:vMerge/>
            <w:tcBorders>
              <w:top w:val="nil"/>
              <w:left w:val="single" w:sz="4" w:space="0" w:color="auto"/>
              <w:bottom w:val="nil"/>
              <w:right w:val="single" w:sz="4" w:space="0" w:color="auto"/>
            </w:tcBorders>
            <w:vAlign w:val="center"/>
            <w:hideMark/>
          </w:tcPr>
          <w:p w14:paraId="5B180770"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43E2497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0.3519</w:t>
            </w:r>
          </w:p>
        </w:tc>
        <w:tc>
          <w:tcPr>
            <w:tcW w:w="555" w:type="dxa"/>
            <w:tcBorders>
              <w:top w:val="nil"/>
              <w:left w:val="nil"/>
              <w:bottom w:val="nil"/>
              <w:right w:val="nil"/>
            </w:tcBorders>
            <w:shd w:val="clear" w:color="auto" w:fill="auto"/>
            <w:vAlign w:val="center"/>
            <w:hideMark/>
          </w:tcPr>
          <w:p w14:paraId="5B29957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0.3519</w:t>
            </w:r>
          </w:p>
        </w:tc>
        <w:tc>
          <w:tcPr>
            <w:tcW w:w="555" w:type="dxa"/>
            <w:tcBorders>
              <w:top w:val="nil"/>
              <w:left w:val="nil"/>
              <w:bottom w:val="nil"/>
              <w:right w:val="nil"/>
            </w:tcBorders>
            <w:shd w:val="clear" w:color="auto" w:fill="auto"/>
            <w:vAlign w:val="center"/>
            <w:hideMark/>
          </w:tcPr>
          <w:p w14:paraId="6558401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0.3533</w:t>
            </w:r>
          </w:p>
        </w:tc>
        <w:tc>
          <w:tcPr>
            <w:tcW w:w="555" w:type="dxa"/>
            <w:tcBorders>
              <w:top w:val="nil"/>
              <w:left w:val="nil"/>
              <w:bottom w:val="nil"/>
              <w:right w:val="single" w:sz="4" w:space="0" w:color="auto"/>
            </w:tcBorders>
            <w:shd w:val="clear" w:color="auto" w:fill="auto"/>
            <w:vAlign w:val="center"/>
            <w:hideMark/>
          </w:tcPr>
          <w:p w14:paraId="059F72D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0.3533</w:t>
            </w:r>
          </w:p>
        </w:tc>
      </w:tr>
      <w:tr w:rsidR="00717883" w:rsidRPr="00717883" w14:paraId="3666B834"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04F0BB1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72</w:t>
            </w:r>
          </w:p>
        </w:tc>
        <w:tc>
          <w:tcPr>
            <w:tcW w:w="635" w:type="dxa"/>
            <w:vMerge/>
            <w:tcBorders>
              <w:top w:val="nil"/>
              <w:left w:val="single" w:sz="4" w:space="0" w:color="auto"/>
              <w:bottom w:val="nil"/>
              <w:right w:val="single" w:sz="4" w:space="0" w:color="auto"/>
            </w:tcBorders>
            <w:vAlign w:val="center"/>
            <w:hideMark/>
          </w:tcPr>
          <w:p w14:paraId="2246240B"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77E186C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0.3807</w:t>
            </w:r>
          </w:p>
        </w:tc>
        <w:tc>
          <w:tcPr>
            <w:tcW w:w="555" w:type="dxa"/>
            <w:tcBorders>
              <w:top w:val="nil"/>
              <w:left w:val="nil"/>
              <w:bottom w:val="nil"/>
              <w:right w:val="nil"/>
            </w:tcBorders>
            <w:shd w:val="clear" w:color="auto" w:fill="auto"/>
            <w:vAlign w:val="center"/>
            <w:hideMark/>
          </w:tcPr>
          <w:p w14:paraId="21FD20E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0.3807</w:t>
            </w:r>
          </w:p>
        </w:tc>
        <w:tc>
          <w:tcPr>
            <w:tcW w:w="555" w:type="dxa"/>
            <w:tcBorders>
              <w:top w:val="nil"/>
              <w:left w:val="nil"/>
              <w:bottom w:val="nil"/>
              <w:right w:val="nil"/>
            </w:tcBorders>
            <w:shd w:val="clear" w:color="auto" w:fill="auto"/>
            <w:vAlign w:val="center"/>
            <w:hideMark/>
          </w:tcPr>
          <w:p w14:paraId="06E4A4E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0.3807</w:t>
            </w:r>
          </w:p>
        </w:tc>
        <w:tc>
          <w:tcPr>
            <w:tcW w:w="555" w:type="dxa"/>
            <w:tcBorders>
              <w:top w:val="nil"/>
              <w:left w:val="nil"/>
              <w:bottom w:val="nil"/>
              <w:right w:val="single" w:sz="4" w:space="0" w:color="auto"/>
            </w:tcBorders>
            <w:shd w:val="clear" w:color="auto" w:fill="auto"/>
            <w:vAlign w:val="center"/>
            <w:hideMark/>
          </w:tcPr>
          <w:p w14:paraId="0C97CB8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0.3807</w:t>
            </w:r>
          </w:p>
        </w:tc>
      </w:tr>
      <w:tr w:rsidR="00717883" w:rsidRPr="00717883" w14:paraId="564A57F7"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1DB5806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85</w:t>
            </w:r>
          </w:p>
        </w:tc>
        <w:tc>
          <w:tcPr>
            <w:tcW w:w="635" w:type="dxa"/>
            <w:vMerge/>
            <w:tcBorders>
              <w:top w:val="nil"/>
              <w:left w:val="single" w:sz="4" w:space="0" w:color="auto"/>
              <w:bottom w:val="nil"/>
              <w:right w:val="single" w:sz="4" w:space="0" w:color="auto"/>
            </w:tcBorders>
            <w:vAlign w:val="center"/>
            <w:hideMark/>
          </w:tcPr>
          <w:p w14:paraId="570BBD44"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7868CF5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0.3568</w:t>
            </w:r>
          </w:p>
        </w:tc>
        <w:tc>
          <w:tcPr>
            <w:tcW w:w="555" w:type="dxa"/>
            <w:tcBorders>
              <w:top w:val="nil"/>
              <w:left w:val="nil"/>
              <w:bottom w:val="nil"/>
              <w:right w:val="nil"/>
            </w:tcBorders>
            <w:shd w:val="clear" w:color="auto" w:fill="auto"/>
            <w:vAlign w:val="center"/>
            <w:hideMark/>
          </w:tcPr>
          <w:p w14:paraId="67E71D3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0.3568</w:t>
            </w:r>
          </w:p>
        </w:tc>
        <w:tc>
          <w:tcPr>
            <w:tcW w:w="555" w:type="dxa"/>
            <w:tcBorders>
              <w:top w:val="nil"/>
              <w:left w:val="nil"/>
              <w:bottom w:val="nil"/>
              <w:right w:val="nil"/>
            </w:tcBorders>
            <w:shd w:val="clear" w:color="auto" w:fill="auto"/>
            <w:vAlign w:val="center"/>
            <w:hideMark/>
          </w:tcPr>
          <w:p w14:paraId="2857998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0.355</w:t>
            </w:r>
          </w:p>
        </w:tc>
        <w:tc>
          <w:tcPr>
            <w:tcW w:w="555" w:type="dxa"/>
            <w:tcBorders>
              <w:top w:val="nil"/>
              <w:left w:val="nil"/>
              <w:bottom w:val="nil"/>
              <w:right w:val="single" w:sz="4" w:space="0" w:color="auto"/>
            </w:tcBorders>
            <w:shd w:val="clear" w:color="auto" w:fill="auto"/>
            <w:vAlign w:val="center"/>
            <w:hideMark/>
          </w:tcPr>
          <w:p w14:paraId="43A9706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0.3713</w:t>
            </w:r>
          </w:p>
        </w:tc>
      </w:tr>
      <w:tr w:rsidR="00717883" w:rsidRPr="00717883" w14:paraId="1C3FF432"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7D1D872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93</w:t>
            </w:r>
          </w:p>
        </w:tc>
        <w:tc>
          <w:tcPr>
            <w:tcW w:w="635" w:type="dxa"/>
            <w:vMerge/>
            <w:tcBorders>
              <w:top w:val="nil"/>
              <w:left w:val="single" w:sz="4" w:space="0" w:color="auto"/>
              <w:bottom w:val="nil"/>
              <w:right w:val="single" w:sz="4" w:space="0" w:color="auto"/>
            </w:tcBorders>
            <w:vAlign w:val="center"/>
            <w:hideMark/>
          </w:tcPr>
          <w:p w14:paraId="70D7D17D"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228CAA4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0.363</w:t>
            </w:r>
          </w:p>
        </w:tc>
        <w:tc>
          <w:tcPr>
            <w:tcW w:w="555" w:type="dxa"/>
            <w:tcBorders>
              <w:top w:val="nil"/>
              <w:left w:val="nil"/>
              <w:bottom w:val="nil"/>
              <w:right w:val="nil"/>
            </w:tcBorders>
            <w:shd w:val="clear" w:color="auto" w:fill="auto"/>
            <w:vAlign w:val="center"/>
            <w:hideMark/>
          </w:tcPr>
          <w:p w14:paraId="096C9DF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0.3961</w:t>
            </w:r>
          </w:p>
        </w:tc>
        <w:tc>
          <w:tcPr>
            <w:tcW w:w="555" w:type="dxa"/>
            <w:tcBorders>
              <w:top w:val="nil"/>
              <w:left w:val="nil"/>
              <w:bottom w:val="nil"/>
              <w:right w:val="nil"/>
            </w:tcBorders>
            <w:shd w:val="clear" w:color="auto" w:fill="auto"/>
            <w:vAlign w:val="center"/>
            <w:hideMark/>
          </w:tcPr>
          <w:p w14:paraId="26F3D29C"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0.3774</w:t>
            </w:r>
          </w:p>
        </w:tc>
        <w:tc>
          <w:tcPr>
            <w:tcW w:w="555" w:type="dxa"/>
            <w:tcBorders>
              <w:top w:val="nil"/>
              <w:left w:val="nil"/>
              <w:bottom w:val="nil"/>
              <w:right w:val="single" w:sz="4" w:space="0" w:color="auto"/>
            </w:tcBorders>
            <w:shd w:val="clear" w:color="auto" w:fill="auto"/>
            <w:vAlign w:val="center"/>
            <w:hideMark/>
          </w:tcPr>
          <w:p w14:paraId="72E37D0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0.3961</w:t>
            </w:r>
          </w:p>
        </w:tc>
      </w:tr>
      <w:tr w:rsidR="00717883" w:rsidRPr="00717883" w14:paraId="075A5F7E"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5C87F1D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101</w:t>
            </w:r>
          </w:p>
        </w:tc>
        <w:tc>
          <w:tcPr>
            <w:tcW w:w="635" w:type="dxa"/>
            <w:vMerge/>
            <w:tcBorders>
              <w:top w:val="nil"/>
              <w:left w:val="single" w:sz="4" w:space="0" w:color="auto"/>
              <w:bottom w:val="nil"/>
              <w:right w:val="single" w:sz="4" w:space="0" w:color="auto"/>
            </w:tcBorders>
            <w:vAlign w:val="center"/>
            <w:hideMark/>
          </w:tcPr>
          <w:p w14:paraId="6654959F"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55FCE58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0.3238</w:t>
            </w:r>
          </w:p>
        </w:tc>
        <w:tc>
          <w:tcPr>
            <w:tcW w:w="555" w:type="dxa"/>
            <w:tcBorders>
              <w:top w:val="nil"/>
              <w:left w:val="nil"/>
              <w:bottom w:val="nil"/>
              <w:right w:val="nil"/>
            </w:tcBorders>
            <w:shd w:val="clear" w:color="auto" w:fill="auto"/>
            <w:vAlign w:val="center"/>
            <w:hideMark/>
          </w:tcPr>
          <w:p w14:paraId="61FE540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0.381</w:t>
            </w:r>
          </w:p>
        </w:tc>
        <w:tc>
          <w:tcPr>
            <w:tcW w:w="555" w:type="dxa"/>
            <w:tcBorders>
              <w:top w:val="nil"/>
              <w:left w:val="nil"/>
              <w:bottom w:val="nil"/>
              <w:right w:val="nil"/>
            </w:tcBorders>
            <w:shd w:val="clear" w:color="auto" w:fill="auto"/>
            <w:vAlign w:val="center"/>
            <w:hideMark/>
          </w:tcPr>
          <w:p w14:paraId="74EB085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0.3595</w:t>
            </w:r>
          </w:p>
        </w:tc>
        <w:tc>
          <w:tcPr>
            <w:tcW w:w="555" w:type="dxa"/>
            <w:tcBorders>
              <w:top w:val="nil"/>
              <w:left w:val="nil"/>
              <w:bottom w:val="nil"/>
              <w:right w:val="single" w:sz="4" w:space="0" w:color="auto"/>
            </w:tcBorders>
            <w:shd w:val="clear" w:color="auto" w:fill="auto"/>
            <w:vAlign w:val="center"/>
            <w:hideMark/>
          </w:tcPr>
          <w:p w14:paraId="77AB72A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0.381</w:t>
            </w:r>
          </w:p>
        </w:tc>
      </w:tr>
      <w:tr w:rsidR="00717883" w:rsidRPr="00717883" w14:paraId="370706DE"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310E0AC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108</w:t>
            </w:r>
          </w:p>
        </w:tc>
        <w:tc>
          <w:tcPr>
            <w:tcW w:w="635" w:type="dxa"/>
            <w:vMerge/>
            <w:tcBorders>
              <w:top w:val="nil"/>
              <w:left w:val="single" w:sz="4" w:space="0" w:color="auto"/>
              <w:bottom w:val="nil"/>
              <w:right w:val="single" w:sz="4" w:space="0" w:color="auto"/>
            </w:tcBorders>
            <w:vAlign w:val="center"/>
            <w:hideMark/>
          </w:tcPr>
          <w:p w14:paraId="02BFB834"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100A62C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0.3478</w:t>
            </w:r>
          </w:p>
        </w:tc>
        <w:tc>
          <w:tcPr>
            <w:tcW w:w="555" w:type="dxa"/>
            <w:tcBorders>
              <w:top w:val="nil"/>
              <w:left w:val="nil"/>
              <w:bottom w:val="nil"/>
              <w:right w:val="nil"/>
            </w:tcBorders>
            <w:shd w:val="clear" w:color="auto" w:fill="auto"/>
            <w:vAlign w:val="center"/>
            <w:hideMark/>
          </w:tcPr>
          <w:p w14:paraId="797D505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0.3478</w:t>
            </w:r>
          </w:p>
        </w:tc>
        <w:tc>
          <w:tcPr>
            <w:tcW w:w="555" w:type="dxa"/>
            <w:tcBorders>
              <w:top w:val="nil"/>
              <w:left w:val="nil"/>
              <w:bottom w:val="nil"/>
              <w:right w:val="nil"/>
            </w:tcBorders>
            <w:shd w:val="clear" w:color="auto" w:fill="auto"/>
            <w:vAlign w:val="center"/>
            <w:hideMark/>
          </w:tcPr>
          <w:p w14:paraId="5780838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0.356</w:t>
            </w:r>
          </w:p>
        </w:tc>
        <w:tc>
          <w:tcPr>
            <w:tcW w:w="555" w:type="dxa"/>
            <w:tcBorders>
              <w:top w:val="nil"/>
              <w:left w:val="nil"/>
              <w:bottom w:val="nil"/>
              <w:right w:val="single" w:sz="4" w:space="0" w:color="auto"/>
            </w:tcBorders>
            <w:shd w:val="clear" w:color="auto" w:fill="auto"/>
            <w:vAlign w:val="center"/>
            <w:hideMark/>
          </w:tcPr>
          <w:p w14:paraId="7842D58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0.3693</w:t>
            </w:r>
          </w:p>
        </w:tc>
      </w:tr>
      <w:tr w:rsidR="00717883" w:rsidRPr="00717883" w14:paraId="52376192"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239F56A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114</w:t>
            </w:r>
          </w:p>
        </w:tc>
        <w:tc>
          <w:tcPr>
            <w:tcW w:w="635" w:type="dxa"/>
            <w:vMerge/>
            <w:tcBorders>
              <w:top w:val="nil"/>
              <w:left w:val="single" w:sz="4" w:space="0" w:color="auto"/>
              <w:bottom w:val="nil"/>
              <w:right w:val="single" w:sz="4" w:space="0" w:color="auto"/>
            </w:tcBorders>
            <w:vAlign w:val="center"/>
            <w:hideMark/>
          </w:tcPr>
          <w:p w14:paraId="32CD177F"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010B252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0.3637</w:t>
            </w:r>
          </w:p>
        </w:tc>
        <w:tc>
          <w:tcPr>
            <w:tcW w:w="555" w:type="dxa"/>
            <w:tcBorders>
              <w:top w:val="nil"/>
              <w:left w:val="nil"/>
              <w:bottom w:val="nil"/>
              <w:right w:val="nil"/>
            </w:tcBorders>
            <w:shd w:val="clear" w:color="auto" w:fill="auto"/>
            <w:vAlign w:val="center"/>
            <w:hideMark/>
          </w:tcPr>
          <w:p w14:paraId="239CFD9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0.3637</w:t>
            </w:r>
          </w:p>
        </w:tc>
        <w:tc>
          <w:tcPr>
            <w:tcW w:w="555" w:type="dxa"/>
            <w:tcBorders>
              <w:top w:val="nil"/>
              <w:left w:val="nil"/>
              <w:bottom w:val="nil"/>
              <w:right w:val="nil"/>
            </w:tcBorders>
            <w:shd w:val="clear" w:color="auto" w:fill="auto"/>
            <w:vAlign w:val="center"/>
            <w:hideMark/>
          </w:tcPr>
          <w:p w14:paraId="58BA75E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0.3722</w:t>
            </w:r>
          </w:p>
        </w:tc>
        <w:tc>
          <w:tcPr>
            <w:tcW w:w="555" w:type="dxa"/>
            <w:tcBorders>
              <w:top w:val="nil"/>
              <w:left w:val="nil"/>
              <w:bottom w:val="nil"/>
              <w:right w:val="single" w:sz="4" w:space="0" w:color="auto"/>
            </w:tcBorders>
            <w:shd w:val="clear" w:color="auto" w:fill="auto"/>
            <w:vAlign w:val="center"/>
            <w:hideMark/>
          </w:tcPr>
          <w:p w14:paraId="044B278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0.381</w:t>
            </w:r>
          </w:p>
        </w:tc>
      </w:tr>
      <w:tr w:rsidR="00717883" w:rsidRPr="00717883" w14:paraId="27E35260"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31A6F27C"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123</w:t>
            </w:r>
          </w:p>
        </w:tc>
        <w:tc>
          <w:tcPr>
            <w:tcW w:w="635" w:type="dxa"/>
            <w:vMerge/>
            <w:tcBorders>
              <w:top w:val="nil"/>
              <w:left w:val="single" w:sz="4" w:space="0" w:color="auto"/>
              <w:bottom w:val="nil"/>
              <w:right w:val="single" w:sz="4" w:space="0" w:color="auto"/>
            </w:tcBorders>
            <w:vAlign w:val="center"/>
            <w:hideMark/>
          </w:tcPr>
          <w:p w14:paraId="6CB14DB8"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68FF816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0.3882</w:t>
            </w:r>
          </w:p>
        </w:tc>
        <w:tc>
          <w:tcPr>
            <w:tcW w:w="555" w:type="dxa"/>
            <w:tcBorders>
              <w:top w:val="nil"/>
              <w:left w:val="nil"/>
              <w:bottom w:val="nil"/>
              <w:right w:val="nil"/>
            </w:tcBorders>
            <w:shd w:val="clear" w:color="auto" w:fill="auto"/>
            <w:vAlign w:val="center"/>
            <w:hideMark/>
          </w:tcPr>
          <w:p w14:paraId="2D144C7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0.3882</w:t>
            </w:r>
          </w:p>
        </w:tc>
        <w:tc>
          <w:tcPr>
            <w:tcW w:w="555" w:type="dxa"/>
            <w:tcBorders>
              <w:top w:val="nil"/>
              <w:left w:val="nil"/>
              <w:bottom w:val="nil"/>
              <w:right w:val="nil"/>
            </w:tcBorders>
            <w:shd w:val="clear" w:color="auto" w:fill="auto"/>
            <w:vAlign w:val="center"/>
            <w:hideMark/>
          </w:tcPr>
          <w:p w14:paraId="7EC681B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0.3882</w:t>
            </w:r>
          </w:p>
        </w:tc>
        <w:tc>
          <w:tcPr>
            <w:tcW w:w="555" w:type="dxa"/>
            <w:tcBorders>
              <w:top w:val="nil"/>
              <w:left w:val="nil"/>
              <w:bottom w:val="nil"/>
              <w:right w:val="single" w:sz="4" w:space="0" w:color="auto"/>
            </w:tcBorders>
            <w:shd w:val="clear" w:color="auto" w:fill="auto"/>
            <w:vAlign w:val="center"/>
            <w:hideMark/>
          </w:tcPr>
          <w:p w14:paraId="206A44E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0.3882</w:t>
            </w:r>
          </w:p>
        </w:tc>
      </w:tr>
      <w:tr w:rsidR="00717883" w:rsidRPr="00717883" w14:paraId="42C29FF6"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56DC06A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127</w:t>
            </w:r>
          </w:p>
        </w:tc>
        <w:tc>
          <w:tcPr>
            <w:tcW w:w="635" w:type="dxa"/>
            <w:vMerge/>
            <w:tcBorders>
              <w:top w:val="nil"/>
              <w:left w:val="single" w:sz="4" w:space="0" w:color="auto"/>
              <w:bottom w:val="nil"/>
              <w:right w:val="single" w:sz="4" w:space="0" w:color="auto"/>
            </w:tcBorders>
            <w:vAlign w:val="center"/>
            <w:hideMark/>
          </w:tcPr>
          <w:p w14:paraId="51F78C48"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20CD83A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0.3788</w:t>
            </w:r>
          </w:p>
        </w:tc>
        <w:tc>
          <w:tcPr>
            <w:tcW w:w="555" w:type="dxa"/>
            <w:tcBorders>
              <w:top w:val="nil"/>
              <w:left w:val="nil"/>
              <w:bottom w:val="nil"/>
              <w:right w:val="nil"/>
            </w:tcBorders>
            <w:shd w:val="clear" w:color="auto" w:fill="auto"/>
            <w:vAlign w:val="center"/>
            <w:hideMark/>
          </w:tcPr>
          <w:p w14:paraId="074104F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0.3841</w:t>
            </w:r>
          </w:p>
        </w:tc>
        <w:tc>
          <w:tcPr>
            <w:tcW w:w="555" w:type="dxa"/>
            <w:tcBorders>
              <w:top w:val="nil"/>
              <w:left w:val="nil"/>
              <w:bottom w:val="nil"/>
              <w:right w:val="nil"/>
            </w:tcBorders>
            <w:shd w:val="clear" w:color="auto" w:fill="auto"/>
            <w:vAlign w:val="center"/>
            <w:hideMark/>
          </w:tcPr>
          <w:p w14:paraId="646893B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0.4678</w:t>
            </w:r>
          </w:p>
        </w:tc>
        <w:tc>
          <w:tcPr>
            <w:tcW w:w="555" w:type="dxa"/>
            <w:tcBorders>
              <w:top w:val="nil"/>
              <w:left w:val="nil"/>
              <w:bottom w:val="nil"/>
              <w:right w:val="single" w:sz="4" w:space="0" w:color="auto"/>
            </w:tcBorders>
            <w:shd w:val="clear" w:color="auto" w:fill="auto"/>
            <w:vAlign w:val="center"/>
            <w:hideMark/>
          </w:tcPr>
          <w:p w14:paraId="1AF84D8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0.4678</w:t>
            </w:r>
          </w:p>
        </w:tc>
      </w:tr>
      <w:tr w:rsidR="00717883" w:rsidRPr="00717883" w14:paraId="056800A0"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3F7F867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132</w:t>
            </w:r>
          </w:p>
        </w:tc>
        <w:tc>
          <w:tcPr>
            <w:tcW w:w="635" w:type="dxa"/>
            <w:vMerge/>
            <w:tcBorders>
              <w:top w:val="nil"/>
              <w:left w:val="single" w:sz="4" w:space="0" w:color="auto"/>
              <w:bottom w:val="nil"/>
              <w:right w:val="single" w:sz="4" w:space="0" w:color="auto"/>
            </w:tcBorders>
            <w:vAlign w:val="center"/>
            <w:hideMark/>
          </w:tcPr>
          <w:p w14:paraId="1A577FB8"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29CB778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0.7344</w:t>
            </w:r>
          </w:p>
        </w:tc>
        <w:tc>
          <w:tcPr>
            <w:tcW w:w="555" w:type="dxa"/>
            <w:tcBorders>
              <w:top w:val="nil"/>
              <w:left w:val="nil"/>
              <w:bottom w:val="nil"/>
              <w:right w:val="nil"/>
            </w:tcBorders>
            <w:shd w:val="clear" w:color="auto" w:fill="auto"/>
            <w:vAlign w:val="center"/>
            <w:hideMark/>
          </w:tcPr>
          <w:p w14:paraId="7DB667E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0.7344</w:t>
            </w:r>
          </w:p>
        </w:tc>
        <w:tc>
          <w:tcPr>
            <w:tcW w:w="555" w:type="dxa"/>
            <w:tcBorders>
              <w:top w:val="nil"/>
              <w:left w:val="nil"/>
              <w:bottom w:val="nil"/>
              <w:right w:val="nil"/>
            </w:tcBorders>
            <w:shd w:val="clear" w:color="auto" w:fill="auto"/>
            <w:vAlign w:val="center"/>
            <w:hideMark/>
          </w:tcPr>
          <w:p w14:paraId="59BC5F7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0.7344</w:t>
            </w:r>
          </w:p>
        </w:tc>
        <w:tc>
          <w:tcPr>
            <w:tcW w:w="555" w:type="dxa"/>
            <w:tcBorders>
              <w:top w:val="nil"/>
              <w:left w:val="nil"/>
              <w:bottom w:val="nil"/>
              <w:right w:val="single" w:sz="4" w:space="0" w:color="auto"/>
            </w:tcBorders>
            <w:shd w:val="clear" w:color="auto" w:fill="auto"/>
            <w:vAlign w:val="center"/>
            <w:hideMark/>
          </w:tcPr>
          <w:p w14:paraId="2AA7E0C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0.7344</w:t>
            </w:r>
          </w:p>
        </w:tc>
      </w:tr>
      <w:tr w:rsidR="00717883" w:rsidRPr="00717883" w14:paraId="4C73F088"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01ECC00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139</w:t>
            </w:r>
          </w:p>
        </w:tc>
        <w:tc>
          <w:tcPr>
            <w:tcW w:w="635" w:type="dxa"/>
            <w:vMerge/>
            <w:tcBorders>
              <w:top w:val="nil"/>
              <w:left w:val="single" w:sz="4" w:space="0" w:color="auto"/>
              <w:bottom w:val="nil"/>
              <w:right w:val="single" w:sz="4" w:space="0" w:color="auto"/>
            </w:tcBorders>
            <w:vAlign w:val="center"/>
            <w:hideMark/>
          </w:tcPr>
          <w:p w14:paraId="728FDECD"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14634DE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0.3612</w:t>
            </w:r>
          </w:p>
        </w:tc>
        <w:tc>
          <w:tcPr>
            <w:tcW w:w="555" w:type="dxa"/>
            <w:tcBorders>
              <w:top w:val="nil"/>
              <w:left w:val="nil"/>
              <w:bottom w:val="nil"/>
              <w:right w:val="nil"/>
            </w:tcBorders>
            <w:shd w:val="clear" w:color="auto" w:fill="auto"/>
            <w:vAlign w:val="center"/>
            <w:hideMark/>
          </w:tcPr>
          <w:p w14:paraId="40B0187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0.3665</w:t>
            </w:r>
          </w:p>
        </w:tc>
        <w:tc>
          <w:tcPr>
            <w:tcW w:w="555" w:type="dxa"/>
            <w:tcBorders>
              <w:top w:val="nil"/>
              <w:left w:val="nil"/>
              <w:bottom w:val="nil"/>
              <w:right w:val="nil"/>
            </w:tcBorders>
            <w:shd w:val="clear" w:color="auto" w:fill="auto"/>
            <w:vAlign w:val="center"/>
            <w:hideMark/>
          </w:tcPr>
          <w:p w14:paraId="3EA86C7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0.3612</w:t>
            </w:r>
          </w:p>
        </w:tc>
        <w:tc>
          <w:tcPr>
            <w:tcW w:w="555" w:type="dxa"/>
            <w:tcBorders>
              <w:top w:val="nil"/>
              <w:left w:val="nil"/>
              <w:bottom w:val="nil"/>
              <w:right w:val="single" w:sz="4" w:space="0" w:color="auto"/>
            </w:tcBorders>
            <w:shd w:val="clear" w:color="auto" w:fill="auto"/>
            <w:vAlign w:val="center"/>
            <w:hideMark/>
          </w:tcPr>
          <w:p w14:paraId="5E570BF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0.3665</w:t>
            </w:r>
          </w:p>
        </w:tc>
      </w:tr>
      <w:tr w:rsidR="00717883" w:rsidRPr="00717883" w14:paraId="1EF21F2D"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16DF626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141</w:t>
            </w:r>
          </w:p>
        </w:tc>
        <w:tc>
          <w:tcPr>
            <w:tcW w:w="635" w:type="dxa"/>
            <w:vMerge/>
            <w:tcBorders>
              <w:top w:val="nil"/>
              <w:left w:val="single" w:sz="4" w:space="0" w:color="auto"/>
              <w:bottom w:val="nil"/>
              <w:right w:val="single" w:sz="4" w:space="0" w:color="auto"/>
            </w:tcBorders>
            <w:vAlign w:val="center"/>
            <w:hideMark/>
          </w:tcPr>
          <w:p w14:paraId="12CEF0D2"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27F9753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0.3724</w:t>
            </w:r>
          </w:p>
        </w:tc>
        <w:tc>
          <w:tcPr>
            <w:tcW w:w="555" w:type="dxa"/>
            <w:tcBorders>
              <w:top w:val="nil"/>
              <w:left w:val="nil"/>
              <w:bottom w:val="nil"/>
              <w:right w:val="nil"/>
            </w:tcBorders>
            <w:shd w:val="clear" w:color="auto" w:fill="auto"/>
            <w:vAlign w:val="center"/>
            <w:hideMark/>
          </w:tcPr>
          <w:p w14:paraId="281393E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0.3734</w:t>
            </w:r>
          </w:p>
        </w:tc>
        <w:tc>
          <w:tcPr>
            <w:tcW w:w="555" w:type="dxa"/>
            <w:tcBorders>
              <w:top w:val="nil"/>
              <w:left w:val="nil"/>
              <w:bottom w:val="nil"/>
              <w:right w:val="nil"/>
            </w:tcBorders>
            <w:shd w:val="clear" w:color="auto" w:fill="auto"/>
            <w:vAlign w:val="center"/>
            <w:hideMark/>
          </w:tcPr>
          <w:p w14:paraId="121DF09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0.3739</w:t>
            </w:r>
          </w:p>
        </w:tc>
        <w:tc>
          <w:tcPr>
            <w:tcW w:w="555" w:type="dxa"/>
            <w:tcBorders>
              <w:top w:val="nil"/>
              <w:left w:val="nil"/>
              <w:bottom w:val="nil"/>
              <w:right w:val="single" w:sz="4" w:space="0" w:color="auto"/>
            </w:tcBorders>
            <w:shd w:val="clear" w:color="auto" w:fill="auto"/>
            <w:vAlign w:val="center"/>
            <w:hideMark/>
          </w:tcPr>
          <w:p w14:paraId="21A3AB5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0.3734</w:t>
            </w:r>
          </w:p>
        </w:tc>
      </w:tr>
      <w:tr w:rsidR="00717883" w:rsidRPr="00717883" w14:paraId="1FCF5DAB" w14:textId="77777777" w:rsidTr="005D4D1F">
        <w:trPr>
          <w:trHeight w:val="240"/>
        </w:trPr>
        <w:tc>
          <w:tcPr>
            <w:tcW w:w="425" w:type="dxa"/>
            <w:tcBorders>
              <w:top w:val="nil"/>
              <w:left w:val="single" w:sz="4" w:space="0" w:color="auto"/>
              <w:bottom w:val="nil"/>
              <w:right w:val="single" w:sz="4" w:space="0" w:color="auto"/>
            </w:tcBorders>
            <w:shd w:val="clear" w:color="auto" w:fill="auto"/>
            <w:vAlign w:val="center"/>
            <w:hideMark/>
          </w:tcPr>
          <w:p w14:paraId="49A2B5A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144</w:t>
            </w:r>
          </w:p>
        </w:tc>
        <w:tc>
          <w:tcPr>
            <w:tcW w:w="635" w:type="dxa"/>
            <w:vMerge/>
            <w:tcBorders>
              <w:top w:val="nil"/>
              <w:left w:val="single" w:sz="4" w:space="0" w:color="auto"/>
              <w:bottom w:val="nil"/>
              <w:right w:val="single" w:sz="4" w:space="0" w:color="auto"/>
            </w:tcBorders>
            <w:vAlign w:val="center"/>
            <w:hideMark/>
          </w:tcPr>
          <w:p w14:paraId="021F72E8"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nil"/>
              <w:right w:val="nil"/>
            </w:tcBorders>
            <w:shd w:val="clear" w:color="auto" w:fill="auto"/>
            <w:vAlign w:val="center"/>
            <w:hideMark/>
          </w:tcPr>
          <w:p w14:paraId="0B87DA5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0.3473</w:t>
            </w:r>
          </w:p>
        </w:tc>
        <w:tc>
          <w:tcPr>
            <w:tcW w:w="555" w:type="dxa"/>
            <w:tcBorders>
              <w:top w:val="nil"/>
              <w:left w:val="nil"/>
              <w:bottom w:val="nil"/>
              <w:right w:val="nil"/>
            </w:tcBorders>
            <w:shd w:val="clear" w:color="auto" w:fill="auto"/>
            <w:vAlign w:val="center"/>
            <w:hideMark/>
          </w:tcPr>
          <w:p w14:paraId="75D00DF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0.3473</w:t>
            </w:r>
          </w:p>
        </w:tc>
        <w:tc>
          <w:tcPr>
            <w:tcW w:w="555" w:type="dxa"/>
            <w:tcBorders>
              <w:top w:val="nil"/>
              <w:left w:val="nil"/>
              <w:bottom w:val="nil"/>
              <w:right w:val="nil"/>
            </w:tcBorders>
            <w:shd w:val="clear" w:color="auto" w:fill="auto"/>
            <w:vAlign w:val="center"/>
            <w:hideMark/>
          </w:tcPr>
          <w:p w14:paraId="49B42C0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0.3882</w:t>
            </w:r>
          </w:p>
        </w:tc>
        <w:tc>
          <w:tcPr>
            <w:tcW w:w="555" w:type="dxa"/>
            <w:tcBorders>
              <w:top w:val="nil"/>
              <w:left w:val="nil"/>
              <w:bottom w:val="nil"/>
              <w:right w:val="single" w:sz="4" w:space="0" w:color="auto"/>
            </w:tcBorders>
            <w:shd w:val="clear" w:color="auto" w:fill="auto"/>
            <w:vAlign w:val="center"/>
            <w:hideMark/>
          </w:tcPr>
          <w:p w14:paraId="20094CA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0.3882</w:t>
            </w:r>
          </w:p>
        </w:tc>
      </w:tr>
      <w:tr w:rsidR="00717883" w:rsidRPr="00717883" w14:paraId="6591E29A" w14:textId="77777777" w:rsidTr="005D4D1F">
        <w:trPr>
          <w:trHeight w:val="240"/>
        </w:trPr>
        <w:tc>
          <w:tcPr>
            <w:tcW w:w="425" w:type="dxa"/>
            <w:tcBorders>
              <w:top w:val="nil"/>
              <w:left w:val="single" w:sz="4" w:space="0" w:color="auto"/>
              <w:bottom w:val="single" w:sz="4" w:space="0" w:color="auto"/>
              <w:right w:val="single" w:sz="4" w:space="0" w:color="auto"/>
            </w:tcBorders>
            <w:shd w:val="clear" w:color="auto" w:fill="auto"/>
            <w:vAlign w:val="center"/>
            <w:hideMark/>
          </w:tcPr>
          <w:p w14:paraId="7149344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150</w:t>
            </w:r>
          </w:p>
        </w:tc>
        <w:tc>
          <w:tcPr>
            <w:tcW w:w="635" w:type="dxa"/>
            <w:vMerge/>
            <w:tcBorders>
              <w:top w:val="nil"/>
              <w:left w:val="single" w:sz="4" w:space="0" w:color="auto"/>
              <w:bottom w:val="single" w:sz="4" w:space="0" w:color="auto"/>
              <w:right w:val="single" w:sz="4" w:space="0" w:color="auto"/>
            </w:tcBorders>
            <w:vAlign w:val="center"/>
            <w:hideMark/>
          </w:tcPr>
          <w:p w14:paraId="20674264"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top w:val="nil"/>
              <w:left w:val="single" w:sz="4" w:space="0" w:color="auto"/>
              <w:bottom w:val="single" w:sz="4" w:space="0" w:color="auto"/>
              <w:right w:val="nil"/>
            </w:tcBorders>
            <w:shd w:val="clear" w:color="auto" w:fill="auto"/>
            <w:vAlign w:val="center"/>
            <w:hideMark/>
          </w:tcPr>
          <w:p w14:paraId="346AAB9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0.3938</w:t>
            </w:r>
          </w:p>
        </w:tc>
        <w:tc>
          <w:tcPr>
            <w:tcW w:w="555" w:type="dxa"/>
            <w:tcBorders>
              <w:top w:val="nil"/>
              <w:left w:val="nil"/>
              <w:bottom w:val="single" w:sz="4" w:space="0" w:color="auto"/>
              <w:right w:val="nil"/>
            </w:tcBorders>
            <w:shd w:val="clear" w:color="auto" w:fill="auto"/>
            <w:vAlign w:val="center"/>
            <w:hideMark/>
          </w:tcPr>
          <w:p w14:paraId="7B46126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0.3938</w:t>
            </w:r>
          </w:p>
        </w:tc>
        <w:tc>
          <w:tcPr>
            <w:tcW w:w="555" w:type="dxa"/>
            <w:tcBorders>
              <w:top w:val="nil"/>
              <w:left w:val="nil"/>
              <w:bottom w:val="single" w:sz="4" w:space="0" w:color="auto"/>
              <w:right w:val="nil"/>
            </w:tcBorders>
            <w:shd w:val="clear" w:color="auto" w:fill="auto"/>
            <w:vAlign w:val="center"/>
            <w:hideMark/>
          </w:tcPr>
          <w:p w14:paraId="4A3CE2F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0.4137</w:t>
            </w:r>
          </w:p>
        </w:tc>
        <w:tc>
          <w:tcPr>
            <w:tcW w:w="555" w:type="dxa"/>
            <w:tcBorders>
              <w:top w:val="nil"/>
              <w:left w:val="nil"/>
              <w:bottom w:val="single" w:sz="4" w:space="0" w:color="auto"/>
              <w:right w:val="single" w:sz="4" w:space="0" w:color="auto"/>
            </w:tcBorders>
            <w:shd w:val="clear" w:color="auto" w:fill="auto"/>
            <w:vAlign w:val="center"/>
            <w:hideMark/>
          </w:tcPr>
          <w:p w14:paraId="1CDD019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0.4137</w:t>
            </w:r>
          </w:p>
        </w:tc>
      </w:tr>
      <w:tr w:rsidR="00717883" w:rsidRPr="00717883" w14:paraId="45442D7B" w14:textId="77777777" w:rsidTr="005D4D1F">
        <w:trPr>
          <w:trHeight w:val="240"/>
        </w:trPr>
        <w:tc>
          <w:tcPr>
            <w:tcW w:w="425" w:type="dxa"/>
            <w:tcBorders>
              <w:top w:val="single" w:sz="4" w:space="0" w:color="auto"/>
              <w:left w:val="single" w:sz="4" w:space="0" w:color="auto"/>
              <w:bottom w:val="single" w:sz="4" w:space="0" w:color="auto"/>
              <w:right w:val="nil"/>
            </w:tcBorders>
            <w:shd w:val="clear" w:color="auto" w:fill="auto"/>
            <w:vAlign w:val="center"/>
            <w:hideMark/>
          </w:tcPr>
          <w:p w14:paraId="28AF205D"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 xml:space="preserve">avg. </w:t>
            </w:r>
          </w:p>
        </w:tc>
        <w:tc>
          <w:tcPr>
            <w:tcW w:w="635" w:type="dxa"/>
            <w:tcBorders>
              <w:top w:val="single" w:sz="4" w:space="0" w:color="auto"/>
              <w:left w:val="nil"/>
              <w:bottom w:val="single" w:sz="4" w:space="0" w:color="auto"/>
              <w:right w:val="nil"/>
            </w:tcBorders>
            <w:shd w:val="clear" w:color="auto" w:fill="auto"/>
            <w:vAlign w:val="center"/>
            <w:hideMark/>
          </w:tcPr>
          <w:p w14:paraId="61795145"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p>
        </w:tc>
        <w:tc>
          <w:tcPr>
            <w:tcW w:w="595" w:type="dxa"/>
            <w:tcBorders>
              <w:top w:val="single" w:sz="4" w:space="0" w:color="auto"/>
              <w:left w:val="nil"/>
              <w:bottom w:val="single" w:sz="4" w:space="0" w:color="auto"/>
              <w:right w:val="nil"/>
            </w:tcBorders>
            <w:shd w:val="clear" w:color="auto" w:fill="auto"/>
            <w:vAlign w:val="center"/>
            <w:hideMark/>
          </w:tcPr>
          <w:p w14:paraId="062FBAD5"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0.383</w:t>
            </w:r>
          </w:p>
        </w:tc>
        <w:tc>
          <w:tcPr>
            <w:tcW w:w="555" w:type="dxa"/>
            <w:tcBorders>
              <w:top w:val="single" w:sz="4" w:space="0" w:color="auto"/>
              <w:left w:val="nil"/>
              <w:bottom w:val="single" w:sz="4" w:space="0" w:color="auto"/>
              <w:right w:val="nil"/>
            </w:tcBorders>
            <w:shd w:val="clear" w:color="auto" w:fill="auto"/>
            <w:vAlign w:val="center"/>
            <w:hideMark/>
          </w:tcPr>
          <w:p w14:paraId="701F2D08"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0.3911</w:t>
            </w:r>
          </w:p>
        </w:tc>
        <w:tc>
          <w:tcPr>
            <w:tcW w:w="555" w:type="dxa"/>
            <w:tcBorders>
              <w:top w:val="single" w:sz="4" w:space="0" w:color="auto"/>
              <w:left w:val="nil"/>
              <w:bottom w:val="single" w:sz="4" w:space="0" w:color="auto"/>
              <w:right w:val="nil"/>
            </w:tcBorders>
            <w:shd w:val="clear" w:color="auto" w:fill="auto"/>
            <w:vAlign w:val="center"/>
            <w:hideMark/>
          </w:tcPr>
          <w:p w14:paraId="770F79D3"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0.3934</w:t>
            </w:r>
          </w:p>
        </w:tc>
        <w:tc>
          <w:tcPr>
            <w:tcW w:w="555" w:type="dxa"/>
            <w:tcBorders>
              <w:top w:val="single" w:sz="4" w:space="0" w:color="auto"/>
              <w:left w:val="nil"/>
              <w:bottom w:val="single" w:sz="4" w:space="0" w:color="auto"/>
              <w:right w:val="single" w:sz="4" w:space="0" w:color="auto"/>
            </w:tcBorders>
            <w:shd w:val="clear" w:color="auto" w:fill="auto"/>
            <w:vAlign w:val="center"/>
            <w:hideMark/>
          </w:tcPr>
          <w:p w14:paraId="27C17F7A"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0.4005</w:t>
            </w:r>
          </w:p>
        </w:tc>
      </w:tr>
    </w:tbl>
    <w:p w14:paraId="74950D69" w14:textId="77777777" w:rsidR="00763BAD" w:rsidRDefault="00763BAD" w:rsidP="00763BAD">
      <w:pPr>
        <w:spacing w:after="160" w:line="276" w:lineRule="auto"/>
      </w:pPr>
    </w:p>
    <w:p w14:paraId="6D86B326" w14:textId="77777777" w:rsidR="00717883" w:rsidRDefault="00717883" w:rsidP="00763BAD">
      <w:pPr>
        <w:spacing w:after="160" w:line="276" w:lineRule="auto"/>
      </w:pPr>
    </w:p>
    <w:p w14:paraId="4A5F384D" w14:textId="7194ECED" w:rsidR="00763BAD" w:rsidRDefault="00763BAD" w:rsidP="00763BAD">
      <w:pPr>
        <w:spacing w:after="160" w:line="276" w:lineRule="auto"/>
      </w:pPr>
      <w:r>
        <w:t>Plot B/EMD-19195</w:t>
      </w:r>
      <w:r w:rsidR="00144D68">
        <w:t xml:space="preserve"> [section 5.2]</w:t>
      </w:r>
      <w:r>
        <w:t>:</w:t>
      </w:r>
    </w:p>
    <w:p w14:paraId="02D0AB15" w14:textId="6298A899" w:rsidR="00EE77E7" w:rsidRDefault="00763BAD">
      <w:pPr>
        <w:spacing w:after="160" w:line="360" w:lineRule="auto"/>
      </w:pPr>
      <w:r>
        <w:rPr>
          <w:noProof/>
        </w:rPr>
        <w:drawing>
          <wp:inline distT="0" distB="0" distL="0" distR="0" wp14:anchorId="1588DFE8" wp14:editId="0BC62313">
            <wp:extent cx="5274310" cy="2285365"/>
            <wp:effectExtent l="0" t="0" r="2540" b="635"/>
            <wp:docPr id="864487739" name="Picture 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87739" name="Picture 7" descr="A graph of different colored line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285365"/>
                    </a:xfrm>
                    <a:prstGeom prst="rect">
                      <a:avLst/>
                    </a:prstGeom>
                  </pic:spPr>
                </pic:pic>
              </a:graphicData>
            </a:graphic>
          </wp:inline>
        </w:drawing>
      </w:r>
    </w:p>
    <w:p w14:paraId="014648E4" w14:textId="77777777" w:rsidR="001D5CB9" w:rsidRDefault="001D5CB9">
      <w:pPr>
        <w:spacing w:after="160" w:line="360" w:lineRule="auto"/>
      </w:pPr>
      <w:r>
        <w:br w:type="page"/>
      </w:r>
    </w:p>
    <w:p w14:paraId="6AD1524F" w14:textId="795235E2" w:rsidR="000D7214" w:rsidRDefault="001D5CB9" w:rsidP="001D5CB9">
      <w:pPr>
        <w:spacing w:after="160" w:line="360" w:lineRule="auto"/>
      </w:pPr>
      <w:r>
        <w:lastRenderedPageBreak/>
        <w:t>Table B/EMD-35413</w:t>
      </w:r>
      <w:r w:rsidR="00144D68">
        <w:t xml:space="preserve"> [section 5.2]</w:t>
      </w:r>
      <w:r>
        <w:t>:</w:t>
      </w:r>
    </w:p>
    <w:tbl>
      <w:tblPr>
        <w:tblW w:w="332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61"/>
        <w:gridCol w:w="806"/>
        <w:gridCol w:w="781"/>
        <w:gridCol w:w="718"/>
        <w:gridCol w:w="721"/>
        <w:gridCol w:w="721"/>
      </w:tblGrid>
      <w:tr w:rsidR="00717883" w:rsidRPr="00717883" w14:paraId="4EC5C7F0" w14:textId="77777777" w:rsidTr="005D4D1F">
        <w:trPr>
          <w:trHeight w:val="720"/>
        </w:trPr>
        <w:tc>
          <w:tcPr>
            <w:tcW w:w="425" w:type="dxa"/>
            <w:tcBorders>
              <w:bottom w:val="single" w:sz="4" w:space="0" w:color="auto"/>
            </w:tcBorders>
            <w:shd w:val="clear" w:color="auto" w:fill="auto"/>
            <w:vAlign w:val="center"/>
            <w:hideMark/>
          </w:tcPr>
          <w:p w14:paraId="71D7E2E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seed no.</w:t>
            </w:r>
          </w:p>
        </w:tc>
        <w:tc>
          <w:tcPr>
            <w:tcW w:w="636" w:type="dxa"/>
            <w:tcBorders>
              <w:bottom w:val="single" w:sz="4" w:space="0" w:color="auto"/>
            </w:tcBorders>
            <w:shd w:val="clear" w:color="auto" w:fill="auto"/>
            <w:vAlign w:val="center"/>
            <w:hideMark/>
          </w:tcPr>
          <w:p w14:paraId="0228C7B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pre-EMalign</w:t>
            </w:r>
          </w:p>
        </w:tc>
        <w:tc>
          <w:tcPr>
            <w:tcW w:w="595" w:type="dxa"/>
            <w:tcBorders>
              <w:bottom w:val="single" w:sz="4" w:space="0" w:color="auto"/>
            </w:tcBorders>
            <w:shd w:val="clear" w:color="auto" w:fill="auto"/>
            <w:noWrap/>
            <w:vAlign w:val="center"/>
            <w:hideMark/>
          </w:tcPr>
          <w:p w14:paraId="7182341B"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original</w:t>
            </w:r>
          </w:p>
        </w:tc>
        <w:tc>
          <w:tcPr>
            <w:tcW w:w="554" w:type="dxa"/>
            <w:tcBorders>
              <w:bottom w:val="single" w:sz="4" w:space="0" w:color="auto"/>
            </w:tcBorders>
            <w:shd w:val="clear" w:color="auto" w:fill="auto"/>
            <w:vAlign w:val="center"/>
            <w:hideMark/>
          </w:tcPr>
          <w:p w14:paraId="2B15E959"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B1</w:t>
            </w:r>
          </w:p>
        </w:tc>
        <w:tc>
          <w:tcPr>
            <w:tcW w:w="555" w:type="dxa"/>
            <w:tcBorders>
              <w:bottom w:val="single" w:sz="4" w:space="0" w:color="auto"/>
            </w:tcBorders>
            <w:shd w:val="clear" w:color="auto" w:fill="auto"/>
            <w:vAlign w:val="center"/>
            <w:hideMark/>
          </w:tcPr>
          <w:p w14:paraId="02A5B75B"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B2</w:t>
            </w:r>
          </w:p>
        </w:tc>
        <w:tc>
          <w:tcPr>
            <w:tcW w:w="555" w:type="dxa"/>
            <w:tcBorders>
              <w:bottom w:val="single" w:sz="4" w:space="0" w:color="auto"/>
            </w:tcBorders>
            <w:shd w:val="clear" w:color="auto" w:fill="auto"/>
            <w:vAlign w:val="center"/>
            <w:hideMark/>
          </w:tcPr>
          <w:p w14:paraId="2A77BE21"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B</w:t>
            </w:r>
          </w:p>
        </w:tc>
      </w:tr>
      <w:tr w:rsidR="005D4D1F" w:rsidRPr="00717883" w14:paraId="1FB8155E" w14:textId="77777777" w:rsidTr="005D4D1F">
        <w:trPr>
          <w:trHeight w:val="240"/>
        </w:trPr>
        <w:tc>
          <w:tcPr>
            <w:tcW w:w="425" w:type="dxa"/>
            <w:tcBorders>
              <w:top w:val="single" w:sz="4" w:space="0" w:color="auto"/>
              <w:right w:val="single" w:sz="4" w:space="0" w:color="auto"/>
            </w:tcBorders>
            <w:shd w:val="clear" w:color="auto" w:fill="auto"/>
            <w:vAlign w:val="center"/>
            <w:hideMark/>
          </w:tcPr>
          <w:p w14:paraId="14942BC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5</w:t>
            </w:r>
          </w:p>
        </w:tc>
        <w:tc>
          <w:tcPr>
            <w:tcW w:w="636" w:type="dxa"/>
            <w:vMerge w:val="restart"/>
            <w:tcBorders>
              <w:top w:val="single" w:sz="4" w:space="0" w:color="auto"/>
              <w:left w:val="single" w:sz="4" w:space="0" w:color="auto"/>
              <w:right w:val="single" w:sz="4" w:space="0" w:color="auto"/>
            </w:tcBorders>
            <w:shd w:val="clear" w:color="auto" w:fill="auto"/>
            <w:vAlign w:val="center"/>
            <w:hideMark/>
          </w:tcPr>
          <w:p w14:paraId="135FAF0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0.2072</w:t>
            </w:r>
          </w:p>
        </w:tc>
        <w:tc>
          <w:tcPr>
            <w:tcW w:w="595" w:type="dxa"/>
            <w:tcBorders>
              <w:top w:val="single" w:sz="4" w:space="0" w:color="auto"/>
              <w:left w:val="single" w:sz="4" w:space="0" w:color="auto"/>
            </w:tcBorders>
            <w:shd w:val="clear" w:color="auto" w:fill="auto"/>
            <w:vAlign w:val="center"/>
            <w:hideMark/>
          </w:tcPr>
          <w:p w14:paraId="58CB966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0.2785</w:t>
            </w:r>
          </w:p>
        </w:tc>
        <w:tc>
          <w:tcPr>
            <w:tcW w:w="554" w:type="dxa"/>
            <w:tcBorders>
              <w:top w:val="single" w:sz="4" w:space="0" w:color="auto"/>
            </w:tcBorders>
            <w:shd w:val="clear" w:color="auto" w:fill="auto"/>
            <w:vAlign w:val="center"/>
            <w:hideMark/>
          </w:tcPr>
          <w:p w14:paraId="15560A5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0.2785</w:t>
            </w:r>
          </w:p>
        </w:tc>
        <w:tc>
          <w:tcPr>
            <w:tcW w:w="555" w:type="dxa"/>
            <w:tcBorders>
              <w:top w:val="single" w:sz="4" w:space="0" w:color="auto"/>
            </w:tcBorders>
            <w:shd w:val="clear" w:color="auto" w:fill="auto"/>
            <w:vAlign w:val="center"/>
            <w:hideMark/>
          </w:tcPr>
          <w:p w14:paraId="20D6ACE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0.2785</w:t>
            </w:r>
          </w:p>
        </w:tc>
        <w:tc>
          <w:tcPr>
            <w:tcW w:w="555" w:type="dxa"/>
            <w:tcBorders>
              <w:top w:val="single" w:sz="4" w:space="0" w:color="auto"/>
            </w:tcBorders>
            <w:shd w:val="clear" w:color="auto" w:fill="auto"/>
            <w:vAlign w:val="center"/>
            <w:hideMark/>
          </w:tcPr>
          <w:p w14:paraId="66B3EDD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0.3561</w:t>
            </w:r>
          </w:p>
        </w:tc>
      </w:tr>
      <w:tr w:rsidR="00717883" w:rsidRPr="00717883" w14:paraId="194AAEC6" w14:textId="77777777" w:rsidTr="005D4D1F">
        <w:trPr>
          <w:trHeight w:val="240"/>
        </w:trPr>
        <w:tc>
          <w:tcPr>
            <w:tcW w:w="425" w:type="dxa"/>
            <w:tcBorders>
              <w:right w:val="single" w:sz="4" w:space="0" w:color="auto"/>
            </w:tcBorders>
            <w:shd w:val="clear" w:color="auto" w:fill="auto"/>
            <w:vAlign w:val="center"/>
            <w:hideMark/>
          </w:tcPr>
          <w:p w14:paraId="74187CD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18</w:t>
            </w:r>
          </w:p>
        </w:tc>
        <w:tc>
          <w:tcPr>
            <w:tcW w:w="636" w:type="dxa"/>
            <w:vMerge/>
            <w:tcBorders>
              <w:left w:val="single" w:sz="4" w:space="0" w:color="auto"/>
              <w:right w:val="single" w:sz="4" w:space="0" w:color="auto"/>
            </w:tcBorders>
            <w:vAlign w:val="center"/>
            <w:hideMark/>
          </w:tcPr>
          <w:p w14:paraId="6A79CE5E"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5DEEE80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0.2508</w:t>
            </w:r>
          </w:p>
        </w:tc>
        <w:tc>
          <w:tcPr>
            <w:tcW w:w="554" w:type="dxa"/>
            <w:shd w:val="clear" w:color="auto" w:fill="auto"/>
            <w:vAlign w:val="center"/>
            <w:hideMark/>
          </w:tcPr>
          <w:p w14:paraId="314751D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0.2749</w:t>
            </w:r>
          </w:p>
        </w:tc>
        <w:tc>
          <w:tcPr>
            <w:tcW w:w="555" w:type="dxa"/>
            <w:shd w:val="clear" w:color="auto" w:fill="auto"/>
            <w:vAlign w:val="center"/>
            <w:hideMark/>
          </w:tcPr>
          <w:p w14:paraId="181C93E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0.2508</w:t>
            </w:r>
          </w:p>
        </w:tc>
        <w:tc>
          <w:tcPr>
            <w:tcW w:w="555" w:type="dxa"/>
            <w:shd w:val="clear" w:color="auto" w:fill="auto"/>
            <w:vAlign w:val="center"/>
            <w:hideMark/>
          </w:tcPr>
          <w:p w14:paraId="1B61FD9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0.2749</w:t>
            </w:r>
          </w:p>
        </w:tc>
      </w:tr>
      <w:tr w:rsidR="00717883" w:rsidRPr="00717883" w14:paraId="08291DF6" w14:textId="77777777" w:rsidTr="005D4D1F">
        <w:trPr>
          <w:trHeight w:val="240"/>
        </w:trPr>
        <w:tc>
          <w:tcPr>
            <w:tcW w:w="425" w:type="dxa"/>
            <w:tcBorders>
              <w:right w:val="single" w:sz="4" w:space="0" w:color="auto"/>
            </w:tcBorders>
            <w:shd w:val="clear" w:color="auto" w:fill="auto"/>
            <w:vAlign w:val="center"/>
            <w:hideMark/>
          </w:tcPr>
          <w:p w14:paraId="611FB3C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23</w:t>
            </w:r>
          </w:p>
        </w:tc>
        <w:tc>
          <w:tcPr>
            <w:tcW w:w="636" w:type="dxa"/>
            <w:vMerge/>
            <w:tcBorders>
              <w:left w:val="single" w:sz="4" w:space="0" w:color="auto"/>
              <w:right w:val="single" w:sz="4" w:space="0" w:color="auto"/>
            </w:tcBorders>
            <w:vAlign w:val="center"/>
            <w:hideMark/>
          </w:tcPr>
          <w:p w14:paraId="183FB414"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5EEC293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0.1538</w:t>
            </w:r>
          </w:p>
        </w:tc>
        <w:tc>
          <w:tcPr>
            <w:tcW w:w="554" w:type="dxa"/>
            <w:shd w:val="clear" w:color="auto" w:fill="auto"/>
            <w:vAlign w:val="center"/>
            <w:hideMark/>
          </w:tcPr>
          <w:p w14:paraId="24F748C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0.2861</w:t>
            </w:r>
          </w:p>
        </w:tc>
        <w:tc>
          <w:tcPr>
            <w:tcW w:w="555" w:type="dxa"/>
            <w:shd w:val="clear" w:color="auto" w:fill="auto"/>
            <w:vAlign w:val="center"/>
            <w:hideMark/>
          </w:tcPr>
          <w:p w14:paraId="3DAED90C"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0.2875</w:t>
            </w:r>
          </w:p>
        </w:tc>
        <w:tc>
          <w:tcPr>
            <w:tcW w:w="555" w:type="dxa"/>
            <w:shd w:val="clear" w:color="auto" w:fill="auto"/>
            <w:vAlign w:val="center"/>
            <w:hideMark/>
          </w:tcPr>
          <w:p w14:paraId="77C97F6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0.2875</w:t>
            </w:r>
          </w:p>
        </w:tc>
      </w:tr>
      <w:tr w:rsidR="00717883" w:rsidRPr="00717883" w14:paraId="0FEB0C7D" w14:textId="77777777" w:rsidTr="005D4D1F">
        <w:trPr>
          <w:trHeight w:val="240"/>
        </w:trPr>
        <w:tc>
          <w:tcPr>
            <w:tcW w:w="425" w:type="dxa"/>
            <w:tcBorders>
              <w:right w:val="single" w:sz="4" w:space="0" w:color="auto"/>
            </w:tcBorders>
            <w:shd w:val="clear" w:color="auto" w:fill="auto"/>
            <w:vAlign w:val="center"/>
            <w:hideMark/>
          </w:tcPr>
          <w:p w14:paraId="2C6F18F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37</w:t>
            </w:r>
          </w:p>
        </w:tc>
        <w:tc>
          <w:tcPr>
            <w:tcW w:w="636" w:type="dxa"/>
            <w:vMerge/>
            <w:tcBorders>
              <w:left w:val="single" w:sz="4" w:space="0" w:color="auto"/>
              <w:right w:val="single" w:sz="4" w:space="0" w:color="auto"/>
            </w:tcBorders>
            <w:vAlign w:val="center"/>
            <w:hideMark/>
          </w:tcPr>
          <w:p w14:paraId="3D1CC6B1"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13FF58C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0.3444</w:t>
            </w:r>
          </w:p>
        </w:tc>
        <w:tc>
          <w:tcPr>
            <w:tcW w:w="554" w:type="dxa"/>
            <w:shd w:val="clear" w:color="auto" w:fill="auto"/>
            <w:vAlign w:val="center"/>
            <w:hideMark/>
          </w:tcPr>
          <w:p w14:paraId="45FDBA6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0.3444</w:t>
            </w:r>
          </w:p>
        </w:tc>
        <w:tc>
          <w:tcPr>
            <w:tcW w:w="555" w:type="dxa"/>
            <w:shd w:val="clear" w:color="auto" w:fill="auto"/>
            <w:vAlign w:val="center"/>
            <w:hideMark/>
          </w:tcPr>
          <w:p w14:paraId="31E4379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0.3444</w:t>
            </w:r>
          </w:p>
        </w:tc>
        <w:tc>
          <w:tcPr>
            <w:tcW w:w="555" w:type="dxa"/>
            <w:shd w:val="clear" w:color="auto" w:fill="auto"/>
            <w:vAlign w:val="center"/>
            <w:hideMark/>
          </w:tcPr>
          <w:p w14:paraId="1B365F1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0.3444</w:t>
            </w:r>
          </w:p>
        </w:tc>
      </w:tr>
      <w:tr w:rsidR="00717883" w:rsidRPr="00717883" w14:paraId="113A259C" w14:textId="77777777" w:rsidTr="005D4D1F">
        <w:trPr>
          <w:trHeight w:val="240"/>
        </w:trPr>
        <w:tc>
          <w:tcPr>
            <w:tcW w:w="425" w:type="dxa"/>
            <w:tcBorders>
              <w:right w:val="single" w:sz="4" w:space="0" w:color="auto"/>
            </w:tcBorders>
            <w:shd w:val="clear" w:color="auto" w:fill="auto"/>
            <w:vAlign w:val="center"/>
            <w:hideMark/>
          </w:tcPr>
          <w:p w14:paraId="474AD90C"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49</w:t>
            </w:r>
          </w:p>
        </w:tc>
        <w:tc>
          <w:tcPr>
            <w:tcW w:w="636" w:type="dxa"/>
            <w:vMerge/>
            <w:tcBorders>
              <w:left w:val="single" w:sz="4" w:space="0" w:color="auto"/>
              <w:right w:val="single" w:sz="4" w:space="0" w:color="auto"/>
            </w:tcBorders>
            <w:vAlign w:val="center"/>
            <w:hideMark/>
          </w:tcPr>
          <w:p w14:paraId="1D757FB2"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3FB09D7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0.3201</w:t>
            </w:r>
          </w:p>
        </w:tc>
        <w:tc>
          <w:tcPr>
            <w:tcW w:w="554" w:type="dxa"/>
            <w:shd w:val="clear" w:color="auto" w:fill="auto"/>
            <w:vAlign w:val="center"/>
            <w:hideMark/>
          </w:tcPr>
          <w:p w14:paraId="7594C05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0.3201</w:t>
            </w:r>
          </w:p>
        </w:tc>
        <w:tc>
          <w:tcPr>
            <w:tcW w:w="555" w:type="dxa"/>
            <w:shd w:val="clear" w:color="auto" w:fill="auto"/>
            <w:vAlign w:val="center"/>
            <w:hideMark/>
          </w:tcPr>
          <w:p w14:paraId="66A447C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0.3201</w:t>
            </w:r>
          </w:p>
        </w:tc>
        <w:tc>
          <w:tcPr>
            <w:tcW w:w="555" w:type="dxa"/>
            <w:shd w:val="clear" w:color="auto" w:fill="auto"/>
            <w:vAlign w:val="center"/>
            <w:hideMark/>
          </w:tcPr>
          <w:p w14:paraId="4761E27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0.2927</w:t>
            </w:r>
          </w:p>
        </w:tc>
      </w:tr>
      <w:tr w:rsidR="00717883" w:rsidRPr="00717883" w14:paraId="205971EB" w14:textId="77777777" w:rsidTr="005D4D1F">
        <w:trPr>
          <w:trHeight w:val="240"/>
        </w:trPr>
        <w:tc>
          <w:tcPr>
            <w:tcW w:w="425" w:type="dxa"/>
            <w:tcBorders>
              <w:right w:val="single" w:sz="4" w:space="0" w:color="auto"/>
            </w:tcBorders>
            <w:shd w:val="clear" w:color="auto" w:fill="auto"/>
            <w:vAlign w:val="center"/>
            <w:hideMark/>
          </w:tcPr>
          <w:p w14:paraId="7EC1897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51</w:t>
            </w:r>
          </w:p>
        </w:tc>
        <w:tc>
          <w:tcPr>
            <w:tcW w:w="636" w:type="dxa"/>
            <w:vMerge/>
            <w:tcBorders>
              <w:left w:val="single" w:sz="4" w:space="0" w:color="auto"/>
              <w:right w:val="single" w:sz="4" w:space="0" w:color="auto"/>
            </w:tcBorders>
            <w:vAlign w:val="center"/>
            <w:hideMark/>
          </w:tcPr>
          <w:p w14:paraId="61C48CF9"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4C61235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0.1785</w:t>
            </w:r>
          </w:p>
        </w:tc>
        <w:tc>
          <w:tcPr>
            <w:tcW w:w="554" w:type="dxa"/>
            <w:shd w:val="clear" w:color="auto" w:fill="auto"/>
            <w:vAlign w:val="center"/>
            <w:hideMark/>
          </w:tcPr>
          <w:p w14:paraId="4596B11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0.2887</w:t>
            </w:r>
          </w:p>
        </w:tc>
        <w:tc>
          <w:tcPr>
            <w:tcW w:w="555" w:type="dxa"/>
            <w:shd w:val="clear" w:color="auto" w:fill="auto"/>
            <w:vAlign w:val="center"/>
            <w:hideMark/>
          </w:tcPr>
          <w:p w14:paraId="4115182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0.162</w:t>
            </w:r>
          </w:p>
        </w:tc>
        <w:tc>
          <w:tcPr>
            <w:tcW w:w="555" w:type="dxa"/>
            <w:shd w:val="clear" w:color="auto" w:fill="auto"/>
            <w:vAlign w:val="center"/>
            <w:hideMark/>
          </w:tcPr>
          <w:p w14:paraId="614B49C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0.2887</w:t>
            </w:r>
          </w:p>
        </w:tc>
      </w:tr>
      <w:tr w:rsidR="00717883" w:rsidRPr="00717883" w14:paraId="153BDF70" w14:textId="77777777" w:rsidTr="005D4D1F">
        <w:trPr>
          <w:trHeight w:val="240"/>
        </w:trPr>
        <w:tc>
          <w:tcPr>
            <w:tcW w:w="425" w:type="dxa"/>
            <w:tcBorders>
              <w:right w:val="single" w:sz="4" w:space="0" w:color="auto"/>
            </w:tcBorders>
            <w:shd w:val="clear" w:color="auto" w:fill="auto"/>
            <w:vAlign w:val="center"/>
            <w:hideMark/>
          </w:tcPr>
          <w:p w14:paraId="2274011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64</w:t>
            </w:r>
          </w:p>
        </w:tc>
        <w:tc>
          <w:tcPr>
            <w:tcW w:w="636" w:type="dxa"/>
            <w:vMerge/>
            <w:tcBorders>
              <w:left w:val="single" w:sz="4" w:space="0" w:color="auto"/>
              <w:right w:val="single" w:sz="4" w:space="0" w:color="auto"/>
            </w:tcBorders>
            <w:vAlign w:val="center"/>
            <w:hideMark/>
          </w:tcPr>
          <w:p w14:paraId="5759A198"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24993BC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0.3546</w:t>
            </w:r>
          </w:p>
        </w:tc>
        <w:tc>
          <w:tcPr>
            <w:tcW w:w="554" w:type="dxa"/>
            <w:shd w:val="clear" w:color="auto" w:fill="auto"/>
            <w:vAlign w:val="center"/>
            <w:hideMark/>
          </w:tcPr>
          <w:p w14:paraId="259823C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0.4499</w:t>
            </w:r>
          </w:p>
        </w:tc>
        <w:tc>
          <w:tcPr>
            <w:tcW w:w="555" w:type="dxa"/>
            <w:shd w:val="clear" w:color="auto" w:fill="auto"/>
            <w:vAlign w:val="center"/>
            <w:hideMark/>
          </w:tcPr>
          <w:p w14:paraId="58A1703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0.3546</w:t>
            </w:r>
          </w:p>
        </w:tc>
        <w:tc>
          <w:tcPr>
            <w:tcW w:w="555" w:type="dxa"/>
            <w:shd w:val="clear" w:color="auto" w:fill="auto"/>
            <w:vAlign w:val="center"/>
            <w:hideMark/>
          </w:tcPr>
          <w:p w14:paraId="445BEA6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0.4499</w:t>
            </w:r>
          </w:p>
        </w:tc>
      </w:tr>
      <w:tr w:rsidR="00717883" w:rsidRPr="00717883" w14:paraId="78FEB379" w14:textId="77777777" w:rsidTr="005D4D1F">
        <w:trPr>
          <w:trHeight w:val="240"/>
        </w:trPr>
        <w:tc>
          <w:tcPr>
            <w:tcW w:w="425" w:type="dxa"/>
            <w:tcBorders>
              <w:right w:val="single" w:sz="4" w:space="0" w:color="auto"/>
            </w:tcBorders>
            <w:shd w:val="clear" w:color="auto" w:fill="auto"/>
            <w:vAlign w:val="center"/>
            <w:hideMark/>
          </w:tcPr>
          <w:p w14:paraId="34F78EC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72</w:t>
            </w:r>
          </w:p>
        </w:tc>
        <w:tc>
          <w:tcPr>
            <w:tcW w:w="636" w:type="dxa"/>
            <w:vMerge/>
            <w:tcBorders>
              <w:left w:val="single" w:sz="4" w:space="0" w:color="auto"/>
              <w:right w:val="single" w:sz="4" w:space="0" w:color="auto"/>
            </w:tcBorders>
            <w:vAlign w:val="center"/>
            <w:hideMark/>
          </w:tcPr>
          <w:p w14:paraId="182C2508"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7095701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0.2784</w:t>
            </w:r>
          </w:p>
        </w:tc>
        <w:tc>
          <w:tcPr>
            <w:tcW w:w="554" w:type="dxa"/>
            <w:shd w:val="clear" w:color="auto" w:fill="auto"/>
            <w:vAlign w:val="center"/>
            <w:hideMark/>
          </w:tcPr>
          <w:p w14:paraId="2FFAB19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0.2784</w:t>
            </w:r>
          </w:p>
        </w:tc>
        <w:tc>
          <w:tcPr>
            <w:tcW w:w="555" w:type="dxa"/>
            <w:shd w:val="clear" w:color="auto" w:fill="auto"/>
            <w:vAlign w:val="center"/>
            <w:hideMark/>
          </w:tcPr>
          <w:p w14:paraId="3F7C02B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0.2784</w:t>
            </w:r>
          </w:p>
        </w:tc>
        <w:tc>
          <w:tcPr>
            <w:tcW w:w="555" w:type="dxa"/>
            <w:shd w:val="clear" w:color="auto" w:fill="auto"/>
            <w:vAlign w:val="center"/>
            <w:hideMark/>
          </w:tcPr>
          <w:p w14:paraId="1381E36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0.3101</w:t>
            </w:r>
          </w:p>
        </w:tc>
      </w:tr>
      <w:tr w:rsidR="00717883" w:rsidRPr="00717883" w14:paraId="08D7ED38" w14:textId="77777777" w:rsidTr="005D4D1F">
        <w:trPr>
          <w:trHeight w:val="240"/>
        </w:trPr>
        <w:tc>
          <w:tcPr>
            <w:tcW w:w="425" w:type="dxa"/>
            <w:tcBorders>
              <w:right w:val="single" w:sz="4" w:space="0" w:color="auto"/>
            </w:tcBorders>
            <w:shd w:val="clear" w:color="auto" w:fill="auto"/>
            <w:vAlign w:val="center"/>
            <w:hideMark/>
          </w:tcPr>
          <w:p w14:paraId="5E3811D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85</w:t>
            </w:r>
          </w:p>
        </w:tc>
        <w:tc>
          <w:tcPr>
            <w:tcW w:w="636" w:type="dxa"/>
            <w:vMerge/>
            <w:tcBorders>
              <w:left w:val="single" w:sz="4" w:space="0" w:color="auto"/>
              <w:right w:val="single" w:sz="4" w:space="0" w:color="auto"/>
            </w:tcBorders>
            <w:vAlign w:val="center"/>
            <w:hideMark/>
          </w:tcPr>
          <w:p w14:paraId="2811E3CA"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515C7F1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0.2712</w:t>
            </w:r>
          </w:p>
        </w:tc>
        <w:tc>
          <w:tcPr>
            <w:tcW w:w="554" w:type="dxa"/>
            <w:shd w:val="clear" w:color="auto" w:fill="auto"/>
            <w:vAlign w:val="center"/>
            <w:hideMark/>
          </w:tcPr>
          <w:p w14:paraId="6483A257"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0.5281</w:t>
            </w:r>
          </w:p>
        </w:tc>
        <w:tc>
          <w:tcPr>
            <w:tcW w:w="555" w:type="dxa"/>
            <w:shd w:val="clear" w:color="auto" w:fill="auto"/>
            <w:vAlign w:val="center"/>
            <w:hideMark/>
          </w:tcPr>
          <w:p w14:paraId="28F7C46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0.3108</w:t>
            </w:r>
          </w:p>
        </w:tc>
        <w:tc>
          <w:tcPr>
            <w:tcW w:w="555" w:type="dxa"/>
            <w:shd w:val="clear" w:color="auto" w:fill="auto"/>
            <w:vAlign w:val="center"/>
            <w:hideMark/>
          </w:tcPr>
          <w:p w14:paraId="4436E40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0.5281</w:t>
            </w:r>
          </w:p>
        </w:tc>
      </w:tr>
      <w:tr w:rsidR="00717883" w:rsidRPr="00717883" w14:paraId="69D3AD6C" w14:textId="77777777" w:rsidTr="005D4D1F">
        <w:trPr>
          <w:trHeight w:val="240"/>
        </w:trPr>
        <w:tc>
          <w:tcPr>
            <w:tcW w:w="425" w:type="dxa"/>
            <w:tcBorders>
              <w:right w:val="single" w:sz="4" w:space="0" w:color="auto"/>
            </w:tcBorders>
            <w:shd w:val="clear" w:color="auto" w:fill="auto"/>
            <w:vAlign w:val="center"/>
            <w:hideMark/>
          </w:tcPr>
          <w:p w14:paraId="5EB421A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93</w:t>
            </w:r>
          </w:p>
        </w:tc>
        <w:tc>
          <w:tcPr>
            <w:tcW w:w="636" w:type="dxa"/>
            <w:vMerge/>
            <w:tcBorders>
              <w:left w:val="single" w:sz="4" w:space="0" w:color="auto"/>
              <w:right w:val="single" w:sz="4" w:space="0" w:color="auto"/>
            </w:tcBorders>
            <w:vAlign w:val="center"/>
            <w:hideMark/>
          </w:tcPr>
          <w:p w14:paraId="3F7D1416"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3C785DD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0.2098</w:t>
            </w:r>
          </w:p>
        </w:tc>
        <w:tc>
          <w:tcPr>
            <w:tcW w:w="554" w:type="dxa"/>
            <w:shd w:val="clear" w:color="auto" w:fill="auto"/>
            <w:vAlign w:val="center"/>
            <w:hideMark/>
          </w:tcPr>
          <w:p w14:paraId="70B4F6B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0.271</w:t>
            </w:r>
          </w:p>
        </w:tc>
        <w:tc>
          <w:tcPr>
            <w:tcW w:w="555" w:type="dxa"/>
            <w:shd w:val="clear" w:color="auto" w:fill="auto"/>
            <w:vAlign w:val="center"/>
            <w:hideMark/>
          </w:tcPr>
          <w:p w14:paraId="696AB79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0.2138</w:t>
            </w:r>
          </w:p>
        </w:tc>
        <w:tc>
          <w:tcPr>
            <w:tcW w:w="555" w:type="dxa"/>
            <w:shd w:val="clear" w:color="auto" w:fill="auto"/>
            <w:vAlign w:val="center"/>
            <w:hideMark/>
          </w:tcPr>
          <w:p w14:paraId="3E12946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0.3227</w:t>
            </w:r>
          </w:p>
        </w:tc>
      </w:tr>
      <w:tr w:rsidR="00717883" w:rsidRPr="00717883" w14:paraId="355D5FE9" w14:textId="77777777" w:rsidTr="005D4D1F">
        <w:trPr>
          <w:trHeight w:val="240"/>
        </w:trPr>
        <w:tc>
          <w:tcPr>
            <w:tcW w:w="425" w:type="dxa"/>
            <w:tcBorders>
              <w:right w:val="single" w:sz="4" w:space="0" w:color="auto"/>
            </w:tcBorders>
            <w:shd w:val="clear" w:color="auto" w:fill="auto"/>
            <w:vAlign w:val="center"/>
            <w:hideMark/>
          </w:tcPr>
          <w:p w14:paraId="78B0F40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101</w:t>
            </w:r>
          </w:p>
        </w:tc>
        <w:tc>
          <w:tcPr>
            <w:tcW w:w="636" w:type="dxa"/>
            <w:vMerge/>
            <w:tcBorders>
              <w:left w:val="single" w:sz="4" w:space="0" w:color="auto"/>
              <w:right w:val="single" w:sz="4" w:space="0" w:color="auto"/>
            </w:tcBorders>
            <w:vAlign w:val="center"/>
            <w:hideMark/>
          </w:tcPr>
          <w:p w14:paraId="378FA589"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1CCE5AB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0.278</w:t>
            </w:r>
          </w:p>
        </w:tc>
        <w:tc>
          <w:tcPr>
            <w:tcW w:w="554" w:type="dxa"/>
            <w:shd w:val="clear" w:color="auto" w:fill="auto"/>
            <w:vAlign w:val="center"/>
            <w:hideMark/>
          </w:tcPr>
          <w:p w14:paraId="337A6E6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0.278</w:t>
            </w:r>
          </w:p>
        </w:tc>
        <w:tc>
          <w:tcPr>
            <w:tcW w:w="555" w:type="dxa"/>
            <w:shd w:val="clear" w:color="auto" w:fill="auto"/>
            <w:vAlign w:val="center"/>
            <w:hideMark/>
          </w:tcPr>
          <w:p w14:paraId="7AE9418C"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0.278</w:t>
            </w:r>
          </w:p>
        </w:tc>
        <w:tc>
          <w:tcPr>
            <w:tcW w:w="555" w:type="dxa"/>
            <w:shd w:val="clear" w:color="auto" w:fill="auto"/>
            <w:vAlign w:val="center"/>
            <w:hideMark/>
          </w:tcPr>
          <w:p w14:paraId="61848E8B"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0.278</w:t>
            </w:r>
          </w:p>
        </w:tc>
      </w:tr>
      <w:tr w:rsidR="00717883" w:rsidRPr="00717883" w14:paraId="5A35E629" w14:textId="77777777" w:rsidTr="005D4D1F">
        <w:trPr>
          <w:trHeight w:val="240"/>
        </w:trPr>
        <w:tc>
          <w:tcPr>
            <w:tcW w:w="425" w:type="dxa"/>
            <w:tcBorders>
              <w:right w:val="single" w:sz="4" w:space="0" w:color="auto"/>
            </w:tcBorders>
            <w:shd w:val="clear" w:color="auto" w:fill="auto"/>
            <w:vAlign w:val="center"/>
            <w:hideMark/>
          </w:tcPr>
          <w:p w14:paraId="5A35395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108</w:t>
            </w:r>
          </w:p>
        </w:tc>
        <w:tc>
          <w:tcPr>
            <w:tcW w:w="636" w:type="dxa"/>
            <w:vMerge/>
            <w:tcBorders>
              <w:left w:val="single" w:sz="4" w:space="0" w:color="auto"/>
              <w:right w:val="single" w:sz="4" w:space="0" w:color="auto"/>
            </w:tcBorders>
            <w:vAlign w:val="center"/>
            <w:hideMark/>
          </w:tcPr>
          <w:p w14:paraId="46E4EA29"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56F80BE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0.2517</w:t>
            </w:r>
          </w:p>
        </w:tc>
        <w:tc>
          <w:tcPr>
            <w:tcW w:w="554" w:type="dxa"/>
            <w:shd w:val="clear" w:color="auto" w:fill="auto"/>
            <w:vAlign w:val="center"/>
            <w:hideMark/>
          </w:tcPr>
          <w:p w14:paraId="04ED4AB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0.323</w:t>
            </w:r>
          </w:p>
        </w:tc>
        <w:tc>
          <w:tcPr>
            <w:tcW w:w="555" w:type="dxa"/>
            <w:shd w:val="clear" w:color="auto" w:fill="auto"/>
            <w:vAlign w:val="center"/>
            <w:hideMark/>
          </w:tcPr>
          <w:p w14:paraId="1E578E3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0.2517</w:t>
            </w:r>
          </w:p>
        </w:tc>
        <w:tc>
          <w:tcPr>
            <w:tcW w:w="555" w:type="dxa"/>
            <w:shd w:val="clear" w:color="auto" w:fill="auto"/>
            <w:vAlign w:val="center"/>
            <w:hideMark/>
          </w:tcPr>
          <w:p w14:paraId="1FF6CD7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0.323</w:t>
            </w:r>
          </w:p>
        </w:tc>
      </w:tr>
      <w:tr w:rsidR="00717883" w:rsidRPr="00717883" w14:paraId="744F06FF" w14:textId="77777777" w:rsidTr="005D4D1F">
        <w:trPr>
          <w:trHeight w:val="240"/>
        </w:trPr>
        <w:tc>
          <w:tcPr>
            <w:tcW w:w="425" w:type="dxa"/>
            <w:tcBorders>
              <w:right w:val="single" w:sz="4" w:space="0" w:color="auto"/>
            </w:tcBorders>
            <w:shd w:val="clear" w:color="auto" w:fill="auto"/>
            <w:vAlign w:val="center"/>
            <w:hideMark/>
          </w:tcPr>
          <w:p w14:paraId="60CBA41C"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114</w:t>
            </w:r>
          </w:p>
        </w:tc>
        <w:tc>
          <w:tcPr>
            <w:tcW w:w="636" w:type="dxa"/>
            <w:vMerge/>
            <w:tcBorders>
              <w:left w:val="single" w:sz="4" w:space="0" w:color="auto"/>
              <w:right w:val="single" w:sz="4" w:space="0" w:color="auto"/>
            </w:tcBorders>
            <w:vAlign w:val="center"/>
            <w:hideMark/>
          </w:tcPr>
          <w:p w14:paraId="7F63B19E"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2EA1E65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0.2009</w:t>
            </w:r>
          </w:p>
        </w:tc>
        <w:tc>
          <w:tcPr>
            <w:tcW w:w="554" w:type="dxa"/>
            <w:shd w:val="clear" w:color="auto" w:fill="auto"/>
            <w:vAlign w:val="center"/>
            <w:hideMark/>
          </w:tcPr>
          <w:p w14:paraId="140F9A9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0.2009</w:t>
            </w:r>
          </w:p>
        </w:tc>
        <w:tc>
          <w:tcPr>
            <w:tcW w:w="555" w:type="dxa"/>
            <w:shd w:val="clear" w:color="auto" w:fill="auto"/>
            <w:vAlign w:val="center"/>
            <w:hideMark/>
          </w:tcPr>
          <w:p w14:paraId="35AB332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0.2747</w:t>
            </w:r>
          </w:p>
        </w:tc>
        <w:tc>
          <w:tcPr>
            <w:tcW w:w="555" w:type="dxa"/>
            <w:shd w:val="clear" w:color="auto" w:fill="auto"/>
            <w:vAlign w:val="center"/>
            <w:hideMark/>
          </w:tcPr>
          <w:p w14:paraId="03D743C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0.2747</w:t>
            </w:r>
          </w:p>
        </w:tc>
      </w:tr>
      <w:tr w:rsidR="00717883" w:rsidRPr="00717883" w14:paraId="2A189BE7" w14:textId="77777777" w:rsidTr="005D4D1F">
        <w:trPr>
          <w:trHeight w:val="240"/>
        </w:trPr>
        <w:tc>
          <w:tcPr>
            <w:tcW w:w="425" w:type="dxa"/>
            <w:tcBorders>
              <w:right w:val="single" w:sz="4" w:space="0" w:color="auto"/>
            </w:tcBorders>
            <w:shd w:val="clear" w:color="auto" w:fill="auto"/>
            <w:vAlign w:val="center"/>
            <w:hideMark/>
          </w:tcPr>
          <w:p w14:paraId="16CC543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123</w:t>
            </w:r>
          </w:p>
        </w:tc>
        <w:tc>
          <w:tcPr>
            <w:tcW w:w="636" w:type="dxa"/>
            <w:vMerge/>
            <w:tcBorders>
              <w:left w:val="single" w:sz="4" w:space="0" w:color="auto"/>
              <w:right w:val="single" w:sz="4" w:space="0" w:color="auto"/>
            </w:tcBorders>
            <w:vAlign w:val="center"/>
            <w:hideMark/>
          </w:tcPr>
          <w:p w14:paraId="37C73A90"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711E80D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0.1964</w:t>
            </w:r>
          </w:p>
        </w:tc>
        <w:tc>
          <w:tcPr>
            <w:tcW w:w="554" w:type="dxa"/>
            <w:shd w:val="clear" w:color="auto" w:fill="auto"/>
            <w:vAlign w:val="center"/>
            <w:hideMark/>
          </w:tcPr>
          <w:p w14:paraId="3A4108AD"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0.3029</w:t>
            </w:r>
          </w:p>
        </w:tc>
        <w:tc>
          <w:tcPr>
            <w:tcW w:w="555" w:type="dxa"/>
            <w:shd w:val="clear" w:color="auto" w:fill="auto"/>
            <w:vAlign w:val="center"/>
            <w:hideMark/>
          </w:tcPr>
          <w:p w14:paraId="6BF6AF9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0.3992</w:t>
            </w:r>
          </w:p>
        </w:tc>
        <w:tc>
          <w:tcPr>
            <w:tcW w:w="555" w:type="dxa"/>
            <w:shd w:val="clear" w:color="auto" w:fill="auto"/>
            <w:vAlign w:val="center"/>
            <w:hideMark/>
          </w:tcPr>
          <w:p w14:paraId="71BAE60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0.3992</w:t>
            </w:r>
          </w:p>
        </w:tc>
      </w:tr>
      <w:tr w:rsidR="00717883" w:rsidRPr="00717883" w14:paraId="525EB044" w14:textId="77777777" w:rsidTr="005D4D1F">
        <w:trPr>
          <w:trHeight w:val="240"/>
        </w:trPr>
        <w:tc>
          <w:tcPr>
            <w:tcW w:w="425" w:type="dxa"/>
            <w:tcBorders>
              <w:right w:val="single" w:sz="4" w:space="0" w:color="auto"/>
            </w:tcBorders>
            <w:shd w:val="clear" w:color="auto" w:fill="auto"/>
            <w:vAlign w:val="center"/>
            <w:hideMark/>
          </w:tcPr>
          <w:p w14:paraId="0D21A74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127</w:t>
            </w:r>
          </w:p>
        </w:tc>
        <w:tc>
          <w:tcPr>
            <w:tcW w:w="636" w:type="dxa"/>
            <w:vMerge/>
            <w:tcBorders>
              <w:left w:val="single" w:sz="4" w:space="0" w:color="auto"/>
              <w:right w:val="single" w:sz="4" w:space="0" w:color="auto"/>
            </w:tcBorders>
            <w:vAlign w:val="center"/>
            <w:hideMark/>
          </w:tcPr>
          <w:p w14:paraId="5F1B8877"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3E4F1B1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0.2972</w:t>
            </w:r>
          </w:p>
        </w:tc>
        <w:tc>
          <w:tcPr>
            <w:tcW w:w="554" w:type="dxa"/>
            <w:shd w:val="clear" w:color="auto" w:fill="auto"/>
            <w:vAlign w:val="center"/>
            <w:hideMark/>
          </w:tcPr>
          <w:p w14:paraId="7BD0183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0.2972</w:t>
            </w:r>
          </w:p>
        </w:tc>
        <w:tc>
          <w:tcPr>
            <w:tcW w:w="555" w:type="dxa"/>
            <w:shd w:val="clear" w:color="auto" w:fill="auto"/>
            <w:vAlign w:val="center"/>
            <w:hideMark/>
          </w:tcPr>
          <w:p w14:paraId="793E4A1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0.2972</w:t>
            </w:r>
          </w:p>
        </w:tc>
        <w:tc>
          <w:tcPr>
            <w:tcW w:w="555" w:type="dxa"/>
            <w:shd w:val="clear" w:color="auto" w:fill="auto"/>
            <w:vAlign w:val="center"/>
            <w:hideMark/>
          </w:tcPr>
          <w:p w14:paraId="65ADA9F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0.3295</w:t>
            </w:r>
          </w:p>
        </w:tc>
      </w:tr>
      <w:tr w:rsidR="00717883" w:rsidRPr="00717883" w14:paraId="1EE1588D" w14:textId="77777777" w:rsidTr="005D4D1F">
        <w:trPr>
          <w:trHeight w:val="240"/>
        </w:trPr>
        <w:tc>
          <w:tcPr>
            <w:tcW w:w="425" w:type="dxa"/>
            <w:tcBorders>
              <w:right w:val="single" w:sz="4" w:space="0" w:color="auto"/>
            </w:tcBorders>
            <w:shd w:val="clear" w:color="auto" w:fill="auto"/>
            <w:vAlign w:val="center"/>
            <w:hideMark/>
          </w:tcPr>
          <w:p w14:paraId="159CEF6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132</w:t>
            </w:r>
          </w:p>
        </w:tc>
        <w:tc>
          <w:tcPr>
            <w:tcW w:w="636" w:type="dxa"/>
            <w:vMerge/>
            <w:tcBorders>
              <w:left w:val="single" w:sz="4" w:space="0" w:color="auto"/>
              <w:right w:val="single" w:sz="4" w:space="0" w:color="auto"/>
            </w:tcBorders>
            <w:vAlign w:val="center"/>
            <w:hideMark/>
          </w:tcPr>
          <w:p w14:paraId="40982B70"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28C7414E"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0.1926</w:t>
            </w:r>
          </w:p>
        </w:tc>
        <w:tc>
          <w:tcPr>
            <w:tcW w:w="554" w:type="dxa"/>
            <w:shd w:val="clear" w:color="auto" w:fill="auto"/>
            <w:vAlign w:val="center"/>
            <w:hideMark/>
          </w:tcPr>
          <w:p w14:paraId="7F210A1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0.1926</w:t>
            </w:r>
          </w:p>
        </w:tc>
        <w:tc>
          <w:tcPr>
            <w:tcW w:w="555" w:type="dxa"/>
            <w:shd w:val="clear" w:color="auto" w:fill="auto"/>
            <w:vAlign w:val="center"/>
            <w:hideMark/>
          </w:tcPr>
          <w:p w14:paraId="318D6D3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0.2708</w:t>
            </w:r>
          </w:p>
        </w:tc>
        <w:tc>
          <w:tcPr>
            <w:tcW w:w="555" w:type="dxa"/>
            <w:shd w:val="clear" w:color="auto" w:fill="auto"/>
            <w:vAlign w:val="center"/>
            <w:hideMark/>
          </w:tcPr>
          <w:p w14:paraId="19A30AC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0.2708</w:t>
            </w:r>
          </w:p>
        </w:tc>
      </w:tr>
      <w:tr w:rsidR="00717883" w:rsidRPr="00717883" w14:paraId="2E0AF882" w14:textId="77777777" w:rsidTr="005D4D1F">
        <w:trPr>
          <w:trHeight w:val="240"/>
        </w:trPr>
        <w:tc>
          <w:tcPr>
            <w:tcW w:w="425" w:type="dxa"/>
            <w:tcBorders>
              <w:right w:val="single" w:sz="4" w:space="0" w:color="auto"/>
            </w:tcBorders>
            <w:shd w:val="clear" w:color="auto" w:fill="auto"/>
            <w:vAlign w:val="center"/>
            <w:hideMark/>
          </w:tcPr>
          <w:p w14:paraId="460ECE0C"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139</w:t>
            </w:r>
          </w:p>
        </w:tc>
        <w:tc>
          <w:tcPr>
            <w:tcW w:w="636" w:type="dxa"/>
            <w:vMerge/>
            <w:tcBorders>
              <w:left w:val="single" w:sz="4" w:space="0" w:color="auto"/>
              <w:right w:val="single" w:sz="4" w:space="0" w:color="auto"/>
            </w:tcBorders>
            <w:vAlign w:val="center"/>
            <w:hideMark/>
          </w:tcPr>
          <w:p w14:paraId="41037E5F"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3E13DE73"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0.2745</w:t>
            </w:r>
          </w:p>
        </w:tc>
        <w:tc>
          <w:tcPr>
            <w:tcW w:w="554" w:type="dxa"/>
            <w:shd w:val="clear" w:color="auto" w:fill="auto"/>
            <w:vAlign w:val="center"/>
            <w:hideMark/>
          </w:tcPr>
          <w:p w14:paraId="1B49B6C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0.2745</w:t>
            </w:r>
          </w:p>
        </w:tc>
        <w:tc>
          <w:tcPr>
            <w:tcW w:w="555" w:type="dxa"/>
            <w:shd w:val="clear" w:color="auto" w:fill="auto"/>
            <w:vAlign w:val="center"/>
            <w:hideMark/>
          </w:tcPr>
          <w:p w14:paraId="75F4967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0.2745</w:t>
            </w:r>
          </w:p>
        </w:tc>
        <w:tc>
          <w:tcPr>
            <w:tcW w:w="555" w:type="dxa"/>
            <w:shd w:val="clear" w:color="auto" w:fill="auto"/>
            <w:vAlign w:val="center"/>
            <w:hideMark/>
          </w:tcPr>
          <w:p w14:paraId="433D9F0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0.3213</w:t>
            </w:r>
          </w:p>
        </w:tc>
      </w:tr>
      <w:tr w:rsidR="00717883" w:rsidRPr="00717883" w14:paraId="755F769C" w14:textId="77777777" w:rsidTr="005D4D1F">
        <w:trPr>
          <w:trHeight w:val="240"/>
        </w:trPr>
        <w:tc>
          <w:tcPr>
            <w:tcW w:w="425" w:type="dxa"/>
            <w:tcBorders>
              <w:right w:val="single" w:sz="4" w:space="0" w:color="auto"/>
            </w:tcBorders>
            <w:shd w:val="clear" w:color="auto" w:fill="auto"/>
            <w:vAlign w:val="center"/>
            <w:hideMark/>
          </w:tcPr>
          <w:p w14:paraId="75EC5DB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141</w:t>
            </w:r>
          </w:p>
        </w:tc>
        <w:tc>
          <w:tcPr>
            <w:tcW w:w="636" w:type="dxa"/>
            <w:vMerge/>
            <w:tcBorders>
              <w:left w:val="single" w:sz="4" w:space="0" w:color="auto"/>
              <w:right w:val="single" w:sz="4" w:space="0" w:color="auto"/>
            </w:tcBorders>
            <w:vAlign w:val="center"/>
            <w:hideMark/>
          </w:tcPr>
          <w:p w14:paraId="07D3B15D"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5F47F0B5"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0.1891</w:t>
            </w:r>
          </w:p>
        </w:tc>
        <w:tc>
          <w:tcPr>
            <w:tcW w:w="554" w:type="dxa"/>
            <w:shd w:val="clear" w:color="auto" w:fill="auto"/>
            <w:vAlign w:val="center"/>
            <w:hideMark/>
          </w:tcPr>
          <w:p w14:paraId="65EA4B3C"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0.2484</w:t>
            </w:r>
          </w:p>
        </w:tc>
        <w:tc>
          <w:tcPr>
            <w:tcW w:w="555" w:type="dxa"/>
            <w:shd w:val="clear" w:color="auto" w:fill="auto"/>
            <w:vAlign w:val="center"/>
            <w:hideMark/>
          </w:tcPr>
          <w:p w14:paraId="685523D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0.1891</w:t>
            </w:r>
          </w:p>
        </w:tc>
        <w:tc>
          <w:tcPr>
            <w:tcW w:w="555" w:type="dxa"/>
            <w:shd w:val="clear" w:color="auto" w:fill="auto"/>
            <w:vAlign w:val="center"/>
            <w:hideMark/>
          </w:tcPr>
          <w:p w14:paraId="254C2621"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0.2962</w:t>
            </w:r>
          </w:p>
        </w:tc>
      </w:tr>
      <w:tr w:rsidR="00717883" w:rsidRPr="00717883" w14:paraId="78BF27D3" w14:textId="77777777" w:rsidTr="005D4D1F">
        <w:trPr>
          <w:trHeight w:val="240"/>
        </w:trPr>
        <w:tc>
          <w:tcPr>
            <w:tcW w:w="425" w:type="dxa"/>
            <w:tcBorders>
              <w:right w:val="single" w:sz="4" w:space="0" w:color="auto"/>
            </w:tcBorders>
            <w:shd w:val="clear" w:color="auto" w:fill="auto"/>
            <w:vAlign w:val="center"/>
            <w:hideMark/>
          </w:tcPr>
          <w:p w14:paraId="6A562878"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144</w:t>
            </w:r>
          </w:p>
        </w:tc>
        <w:tc>
          <w:tcPr>
            <w:tcW w:w="636" w:type="dxa"/>
            <w:vMerge/>
            <w:tcBorders>
              <w:left w:val="single" w:sz="4" w:space="0" w:color="auto"/>
              <w:right w:val="single" w:sz="4" w:space="0" w:color="auto"/>
            </w:tcBorders>
            <w:vAlign w:val="center"/>
            <w:hideMark/>
          </w:tcPr>
          <w:p w14:paraId="065B6FB8"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tcBorders>
            <w:shd w:val="clear" w:color="auto" w:fill="auto"/>
            <w:vAlign w:val="center"/>
            <w:hideMark/>
          </w:tcPr>
          <w:p w14:paraId="7CD99D70"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0.2465</w:t>
            </w:r>
          </w:p>
        </w:tc>
        <w:tc>
          <w:tcPr>
            <w:tcW w:w="554" w:type="dxa"/>
            <w:shd w:val="clear" w:color="auto" w:fill="auto"/>
            <w:vAlign w:val="center"/>
            <w:hideMark/>
          </w:tcPr>
          <w:p w14:paraId="4379C95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0.2465</w:t>
            </w:r>
          </w:p>
        </w:tc>
        <w:tc>
          <w:tcPr>
            <w:tcW w:w="555" w:type="dxa"/>
            <w:shd w:val="clear" w:color="auto" w:fill="auto"/>
            <w:vAlign w:val="center"/>
            <w:hideMark/>
          </w:tcPr>
          <w:p w14:paraId="322E3852"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0.2701</w:t>
            </w:r>
          </w:p>
        </w:tc>
        <w:tc>
          <w:tcPr>
            <w:tcW w:w="555" w:type="dxa"/>
            <w:shd w:val="clear" w:color="auto" w:fill="auto"/>
            <w:vAlign w:val="center"/>
            <w:hideMark/>
          </w:tcPr>
          <w:p w14:paraId="3233653A"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0.3085</w:t>
            </w:r>
          </w:p>
        </w:tc>
      </w:tr>
      <w:tr w:rsidR="005D4D1F" w:rsidRPr="00717883" w14:paraId="7546E6D4" w14:textId="77777777" w:rsidTr="005D4D1F">
        <w:trPr>
          <w:trHeight w:val="240"/>
        </w:trPr>
        <w:tc>
          <w:tcPr>
            <w:tcW w:w="425" w:type="dxa"/>
            <w:tcBorders>
              <w:bottom w:val="single" w:sz="4" w:space="0" w:color="auto"/>
              <w:right w:val="single" w:sz="4" w:space="0" w:color="auto"/>
            </w:tcBorders>
            <w:shd w:val="clear" w:color="auto" w:fill="auto"/>
            <w:vAlign w:val="center"/>
            <w:hideMark/>
          </w:tcPr>
          <w:p w14:paraId="5867CDF9"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150</w:t>
            </w:r>
          </w:p>
        </w:tc>
        <w:tc>
          <w:tcPr>
            <w:tcW w:w="636" w:type="dxa"/>
            <w:vMerge/>
            <w:tcBorders>
              <w:left w:val="single" w:sz="4" w:space="0" w:color="auto"/>
              <w:bottom w:val="single" w:sz="4" w:space="0" w:color="auto"/>
              <w:right w:val="single" w:sz="4" w:space="0" w:color="auto"/>
            </w:tcBorders>
            <w:vAlign w:val="center"/>
            <w:hideMark/>
          </w:tcPr>
          <w:p w14:paraId="2155C145" w14:textId="77777777" w:rsidR="00717883" w:rsidRPr="00717883" w:rsidRDefault="00717883" w:rsidP="00717883">
            <w:pPr>
              <w:rPr>
                <w:rFonts w:ascii="Calibri" w:eastAsia="Times New Roman" w:hAnsi="Calibri" w:cs="Calibri"/>
                <w:color w:val="000000"/>
                <w:kern w:val="0"/>
                <w:sz w:val="18"/>
                <w:szCs w:val="18"/>
                <w14:ligatures w14:val="none"/>
              </w:rPr>
            </w:pPr>
          </w:p>
        </w:tc>
        <w:tc>
          <w:tcPr>
            <w:tcW w:w="595" w:type="dxa"/>
            <w:tcBorders>
              <w:left w:val="single" w:sz="4" w:space="0" w:color="auto"/>
              <w:bottom w:val="single" w:sz="4" w:space="0" w:color="auto"/>
            </w:tcBorders>
            <w:shd w:val="clear" w:color="auto" w:fill="auto"/>
            <w:vAlign w:val="center"/>
            <w:hideMark/>
          </w:tcPr>
          <w:p w14:paraId="71E4388C"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0.1693</w:t>
            </w:r>
          </w:p>
        </w:tc>
        <w:tc>
          <w:tcPr>
            <w:tcW w:w="554" w:type="dxa"/>
            <w:tcBorders>
              <w:bottom w:val="single" w:sz="4" w:space="0" w:color="auto"/>
            </w:tcBorders>
            <w:shd w:val="clear" w:color="auto" w:fill="auto"/>
            <w:vAlign w:val="center"/>
            <w:hideMark/>
          </w:tcPr>
          <w:p w14:paraId="5B5A53CF"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0.2364</w:t>
            </w:r>
          </w:p>
        </w:tc>
        <w:tc>
          <w:tcPr>
            <w:tcW w:w="555" w:type="dxa"/>
            <w:tcBorders>
              <w:bottom w:val="single" w:sz="4" w:space="0" w:color="auto"/>
            </w:tcBorders>
            <w:shd w:val="clear" w:color="auto" w:fill="auto"/>
            <w:vAlign w:val="center"/>
            <w:hideMark/>
          </w:tcPr>
          <w:p w14:paraId="334E1D44"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0.1419</w:t>
            </w:r>
          </w:p>
        </w:tc>
        <w:tc>
          <w:tcPr>
            <w:tcW w:w="555" w:type="dxa"/>
            <w:tcBorders>
              <w:bottom w:val="single" w:sz="4" w:space="0" w:color="auto"/>
            </w:tcBorders>
            <w:shd w:val="clear" w:color="auto" w:fill="auto"/>
            <w:vAlign w:val="center"/>
            <w:hideMark/>
          </w:tcPr>
          <w:p w14:paraId="56C59736" w14:textId="77777777" w:rsidR="00717883" w:rsidRPr="00717883" w:rsidRDefault="00717883" w:rsidP="00717883">
            <w:pPr>
              <w:jc w:val="center"/>
              <w:rPr>
                <w:rFonts w:ascii="Calibri" w:eastAsia="Times New Roman" w:hAnsi="Calibri" w:cs="Calibri"/>
                <w:color w:val="000000"/>
                <w:kern w:val="0"/>
                <w:sz w:val="18"/>
                <w:szCs w:val="18"/>
                <w14:ligatures w14:val="none"/>
              </w:rPr>
            </w:pPr>
            <w:r w:rsidRPr="00717883">
              <w:rPr>
                <w:rFonts w:ascii="Calibri" w:eastAsia="Times New Roman" w:hAnsi="Calibri" w:cs="Calibri"/>
                <w:color w:val="000000"/>
                <w:kern w:val="0"/>
                <w:sz w:val="18"/>
                <w:szCs w:val="18"/>
                <w14:ligatures w14:val="none"/>
              </w:rPr>
              <w:t>0.2874</w:t>
            </w:r>
          </w:p>
        </w:tc>
      </w:tr>
      <w:tr w:rsidR="00717883" w:rsidRPr="00717883" w14:paraId="7DF7C2A3" w14:textId="77777777" w:rsidTr="005D4D1F">
        <w:trPr>
          <w:trHeight w:val="240"/>
        </w:trPr>
        <w:tc>
          <w:tcPr>
            <w:tcW w:w="425" w:type="dxa"/>
            <w:tcBorders>
              <w:top w:val="single" w:sz="4" w:space="0" w:color="auto"/>
            </w:tcBorders>
            <w:shd w:val="clear" w:color="auto" w:fill="auto"/>
            <w:vAlign w:val="center"/>
            <w:hideMark/>
          </w:tcPr>
          <w:p w14:paraId="3C1248A7"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 xml:space="preserve">avg. </w:t>
            </w:r>
          </w:p>
        </w:tc>
        <w:tc>
          <w:tcPr>
            <w:tcW w:w="636" w:type="dxa"/>
            <w:tcBorders>
              <w:top w:val="single" w:sz="4" w:space="0" w:color="auto"/>
            </w:tcBorders>
            <w:shd w:val="clear" w:color="auto" w:fill="auto"/>
            <w:vAlign w:val="center"/>
            <w:hideMark/>
          </w:tcPr>
          <w:p w14:paraId="247A0F67"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p>
        </w:tc>
        <w:tc>
          <w:tcPr>
            <w:tcW w:w="595" w:type="dxa"/>
            <w:tcBorders>
              <w:top w:val="single" w:sz="4" w:space="0" w:color="auto"/>
            </w:tcBorders>
            <w:shd w:val="clear" w:color="auto" w:fill="auto"/>
            <w:vAlign w:val="center"/>
            <w:hideMark/>
          </w:tcPr>
          <w:p w14:paraId="79ADA8FF"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0.2468</w:t>
            </w:r>
          </w:p>
        </w:tc>
        <w:tc>
          <w:tcPr>
            <w:tcW w:w="554" w:type="dxa"/>
            <w:tcBorders>
              <w:top w:val="single" w:sz="4" w:space="0" w:color="auto"/>
            </w:tcBorders>
            <w:shd w:val="clear" w:color="auto" w:fill="auto"/>
            <w:vAlign w:val="center"/>
            <w:hideMark/>
          </w:tcPr>
          <w:p w14:paraId="163942E3"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0.296</w:t>
            </w:r>
          </w:p>
        </w:tc>
        <w:tc>
          <w:tcPr>
            <w:tcW w:w="555" w:type="dxa"/>
            <w:tcBorders>
              <w:top w:val="single" w:sz="4" w:space="0" w:color="auto"/>
            </w:tcBorders>
            <w:shd w:val="clear" w:color="auto" w:fill="auto"/>
            <w:vAlign w:val="center"/>
            <w:hideMark/>
          </w:tcPr>
          <w:p w14:paraId="2DC7C8DF"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0.2724</w:t>
            </w:r>
          </w:p>
        </w:tc>
        <w:tc>
          <w:tcPr>
            <w:tcW w:w="555" w:type="dxa"/>
            <w:tcBorders>
              <w:top w:val="single" w:sz="4" w:space="0" w:color="auto"/>
            </w:tcBorders>
            <w:shd w:val="clear" w:color="auto" w:fill="auto"/>
            <w:vAlign w:val="center"/>
            <w:hideMark/>
          </w:tcPr>
          <w:p w14:paraId="6471D4A6" w14:textId="77777777" w:rsidR="00717883" w:rsidRPr="00717883" w:rsidRDefault="00717883" w:rsidP="00717883">
            <w:pPr>
              <w:jc w:val="center"/>
              <w:rPr>
                <w:rFonts w:ascii="Calibri" w:eastAsia="Times New Roman" w:hAnsi="Calibri" w:cs="Calibri"/>
                <w:b/>
                <w:bCs/>
                <w:color w:val="000000"/>
                <w:kern w:val="0"/>
                <w:sz w:val="18"/>
                <w:szCs w:val="18"/>
                <w14:ligatures w14:val="none"/>
              </w:rPr>
            </w:pPr>
            <w:r w:rsidRPr="00717883">
              <w:rPr>
                <w:rFonts w:ascii="Calibri" w:eastAsia="Times New Roman" w:hAnsi="Calibri" w:cs="Calibri"/>
                <w:b/>
                <w:bCs/>
                <w:color w:val="000000"/>
                <w:kern w:val="0"/>
                <w:sz w:val="18"/>
                <w:szCs w:val="18"/>
                <w14:ligatures w14:val="none"/>
              </w:rPr>
              <w:t>0.3272</w:t>
            </w:r>
          </w:p>
        </w:tc>
      </w:tr>
    </w:tbl>
    <w:p w14:paraId="0691475D" w14:textId="77777777" w:rsidR="001D5CB9" w:rsidRDefault="001D5CB9" w:rsidP="001D5CB9">
      <w:pPr>
        <w:spacing w:after="160" w:line="360" w:lineRule="auto"/>
      </w:pPr>
    </w:p>
    <w:p w14:paraId="563C83A0" w14:textId="77777777" w:rsidR="001D5CB9" w:rsidRDefault="001D5CB9" w:rsidP="001D5CB9">
      <w:pPr>
        <w:spacing w:after="160" w:line="360" w:lineRule="auto"/>
      </w:pPr>
    </w:p>
    <w:p w14:paraId="6A9276BA" w14:textId="61EA0D9E" w:rsidR="001D5CB9" w:rsidRDefault="001D5CB9" w:rsidP="001D5CB9">
      <w:pPr>
        <w:spacing w:after="160" w:line="276" w:lineRule="auto"/>
      </w:pPr>
      <w:r>
        <w:t>Plot B/EMD-35413</w:t>
      </w:r>
      <w:r w:rsidR="00144D68">
        <w:t xml:space="preserve"> [section 5.2]</w:t>
      </w:r>
      <w:r>
        <w:t>:</w:t>
      </w:r>
    </w:p>
    <w:p w14:paraId="14E84BB9" w14:textId="66430703" w:rsidR="001D5CB9" w:rsidRDefault="009F2379" w:rsidP="001D5CB9">
      <w:pPr>
        <w:spacing w:after="160" w:line="360" w:lineRule="auto"/>
      </w:pPr>
      <w:r>
        <w:rPr>
          <w:noProof/>
        </w:rPr>
        <w:drawing>
          <wp:inline distT="0" distB="0" distL="0" distR="0" wp14:anchorId="3470E3D8" wp14:editId="24A41AF6">
            <wp:extent cx="5274310" cy="2285365"/>
            <wp:effectExtent l="0" t="0" r="2540" b="635"/>
            <wp:docPr id="1164973114" name="Picture 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73114" name="Picture 8" descr="A graph of different colored line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285365"/>
                    </a:xfrm>
                    <a:prstGeom prst="rect">
                      <a:avLst/>
                    </a:prstGeom>
                  </pic:spPr>
                </pic:pic>
              </a:graphicData>
            </a:graphic>
          </wp:inline>
        </w:drawing>
      </w:r>
      <w:r w:rsidR="00331EF2">
        <w:br w:type="page"/>
      </w:r>
    </w:p>
    <w:p w14:paraId="0E490987" w14:textId="016B4251" w:rsidR="001A359E" w:rsidRDefault="001A359E" w:rsidP="006C5B00">
      <w:pPr>
        <w:spacing w:after="160"/>
      </w:pPr>
      <w:r>
        <w:lastRenderedPageBreak/>
        <w:t>Table C/</w:t>
      </w:r>
      <w:r w:rsidR="00BC212A">
        <w:t>EMD-</w:t>
      </w:r>
      <w:r>
        <w:t>2660</w:t>
      </w:r>
      <w:r w:rsidR="00144D68">
        <w:t xml:space="preserve"> [section 5.3]</w:t>
      </w:r>
      <w:r>
        <w:t>:</w:t>
      </w:r>
    </w:p>
    <w:tbl>
      <w:tblPr>
        <w:tblpPr w:leftFromText="180" w:rightFromText="180" w:vertAnchor="text" w:horzAnchor="margin" w:tblpY="69"/>
        <w:tblW w:w="3527"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61"/>
        <w:gridCol w:w="806"/>
        <w:gridCol w:w="721"/>
        <w:gridCol w:w="721"/>
        <w:gridCol w:w="718"/>
      </w:tblGrid>
      <w:tr w:rsidR="006C5B00" w:rsidRPr="000D2E82" w14:paraId="73EC2F8E" w14:textId="77777777" w:rsidTr="006C5B00">
        <w:trPr>
          <w:trHeight w:val="721"/>
        </w:trPr>
        <w:tc>
          <w:tcPr>
            <w:tcW w:w="561" w:type="dxa"/>
            <w:tcBorders>
              <w:top w:val="single" w:sz="4" w:space="0" w:color="auto"/>
              <w:left w:val="single" w:sz="4" w:space="0" w:color="auto"/>
              <w:bottom w:val="single" w:sz="4" w:space="0" w:color="auto"/>
              <w:right w:val="nil"/>
            </w:tcBorders>
            <w:shd w:val="clear" w:color="auto" w:fill="auto"/>
            <w:vAlign w:val="center"/>
            <w:hideMark/>
          </w:tcPr>
          <w:p w14:paraId="0A9737E8"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seed no.</w:t>
            </w:r>
          </w:p>
        </w:tc>
        <w:tc>
          <w:tcPr>
            <w:tcW w:w="806" w:type="dxa"/>
            <w:tcBorders>
              <w:top w:val="single" w:sz="4" w:space="0" w:color="auto"/>
              <w:left w:val="nil"/>
              <w:bottom w:val="single" w:sz="4" w:space="0" w:color="auto"/>
            </w:tcBorders>
            <w:shd w:val="clear" w:color="auto" w:fill="auto"/>
            <w:vAlign w:val="center"/>
            <w:hideMark/>
          </w:tcPr>
          <w:p w14:paraId="6648650B"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pre-EMalign</w:t>
            </w:r>
          </w:p>
        </w:tc>
        <w:tc>
          <w:tcPr>
            <w:tcW w:w="721" w:type="dxa"/>
            <w:tcBorders>
              <w:top w:val="single" w:sz="4" w:space="0" w:color="auto"/>
              <w:bottom w:val="single" w:sz="4" w:space="0" w:color="auto"/>
            </w:tcBorders>
            <w:shd w:val="clear" w:color="auto" w:fill="auto"/>
            <w:vAlign w:val="center"/>
            <w:hideMark/>
          </w:tcPr>
          <w:p w14:paraId="025945D2" w14:textId="77777777" w:rsidR="006C5B00" w:rsidRPr="000D2E82" w:rsidRDefault="006C5B00" w:rsidP="006C5B00">
            <w:pPr>
              <w:spacing w:line="276" w:lineRule="auto"/>
              <w:jc w:val="center"/>
              <w:rPr>
                <w:rFonts w:ascii="Calibri" w:eastAsia="Times New Roman" w:hAnsi="Calibri" w:cs="Calibri"/>
                <w:b/>
                <w:bCs/>
                <w:color w:val="000000"/>
                <w:kern w:val="0"/>
                <w:sz w:val="18"/>
                <w:szCs w:val="18"/>
                <w14:ligatures w14:val="none"/>
              </w:rPr>
            </w:pPr>
            <w:r w:rsidRPr="000D2E82">
              <w:rPr>
                <w:rFonts w:ascii="Calibri" w:eastAsia="Times New Roman" w:hAnsi="Calibri" w:cs="Calibri"/>
                <w:b/>
                <w:bCs/>
                <w:color w:val="000000"/>
                <w:kern w:val="0"/>
                <w:sz w:val="18"/>
                <w:szCs w:val="18"/>
                <w14:ligatures w14:val="none"/>
              </w:rPr>
              <w:t>BFGS</w:t>
            </w:r>
          </w:p>
        </w:tc>
        <w:tc>
          <w:tcPr>
            <w:tcW w:w="721" w:type="dxa"/>
            <w:tcBorders>
              <w:top w:val="single" w:sz="4" w:space="0" w:color="auto"/>
              <w:bottom w:val="single" w:sz="4" w:space="0" w:color="auto"/>
            </w:tcBorders>
            <w:shd w:val="clear" w:color="auto" w:fill="auto"/>
            <w:vAlign w:val="center"/>
            <w:hideMark/>
          </w:tcPr>
          <w:p w14:paraId="35D82F34" w14:textId="77777777" w:rsidR="006C5B00" w:rsidRPr="000D2E82" w:rsidRDefault="006C5B00" w:rsidP="006C5B00">
            <w:pPr>
              <w:spacing w:line="276" w:lineRule="auto"/>
              <w:jc w:val="center"/>
              <w:rPr>
                <w:rFonts w:ascii="Calibri" w:eastAsia="Times New Roman" w:hAnsi="Calibri" w:cs="Calibri"/>
                <w:b/>
                <w:bCs/>
                <w:color w:val="000000"/>
                <w:kern w:val="0"/>
                <w:sz w:val="18"/>
                <w:szCs w:val="18"/>
                <w14:ligatures w14:val="none"/>
              </w:rPr>
            </w:pPr>
            <w:r w:rsidRPr="000D2E82">
              <w:rPr>
                <w:rFonts w:ascii="Calibri" w:eastAsia="Times New Roman" w:hAnsi="Calibri" w:cs="Calibri"/>
                <w:b/>
                <w:bCs/>
                <w:color w:val="000000"/>
                <w:kern w:val="0"/>
                <w:sz w:val="18"/>
                <w:szCs w:val="18"/>
                <w14:ligatures w14:val="none"/>
              </w:rPr>
              <w:t>Fit in Map</w:t>
            </w:r>
          </w:p>
        </w:tc>
        <w:tc>
          <w:tcPr>
            <w:tcW w:w="718" w:type="dxa"/>
            <w:tcBorders>
              <w:top w:val="single" w:sz="4" w:space="0" w:color="auto"/>
              <w:bottom w:val="single" w:sz="4" w:space="0" w:color="auto"/>
            </w:tcBorders>
            <w:shd w:val="clear" w:color="auto" w:fill="auto"/>
            <w:vAlign w:val="center"/>
            <w:hideMark/>
          </w:tcPr>
          <w:p w14:paraId="4197B449"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corr. diff.</w:t>
            </w:r>
          </w:p>
        </w:tc>
      </w:tr>
      <w:tr w:rsidR="006C5B00" w:rsidRPr="000D2E82" w14:paraId="6474D438" w14:textId="77777777" w:rsidTr="005D4D1F">
        <w:trPr>
          <w:trHeight w:val="240"/>
        </w:trPr>
        <w:tc>
          <w:tcPr>
            <w:tcW w:w="561" w:type="dxa"/>
            <w:tcBorders>
              <w:top w:val="single" w:sz="4" w:space="0" w:color="auto"/>
              <w:left w:val="single" w:sz="4" w:space="0" w:color="auto"/>
              <w:right w:val="single" w:sz="4" w:space="0" w:color="auto"/>
            </w:tcBorders>
            <w:shd w:val="clear" w:color="auto" w:fill="auto"/>
            <w:vAlign w:val="center"/>
            <w:hideMark/>
          </w:tcPr>
          <w:p w14:paraId="46E94F06"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5</w:t>
            </w:r>
          </w:p>
        </w:tc>
        <w:tc>
          <w:tcPr>
            <w:tcW w:w="806" w:type="dxa"/>
            <w:vMerge w:val="restart"/>
            <w:tcBorders>
              <w:top w:val="single" w:sz="4" w:space="0" w:color="auto"/>
              <w:left w:val="single" w:sz="4" w:space="0" w:color="auto"/>
              <w:right w:val="single" w:sz="4" w:space="0" w:color="auto"/>
            </w:tcBorders>
            <w:shd w:val="clear" w:color="auto" w:fill="auto"/>
            <w:vAlign w:val="center"/>
            <w:hideMark/>
          </w:tcPr>
          <w:p w14:paraId="7F897D81"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0.0341</w:t>
            </w:r>
          </w:p>
        </w:tc>
        <w:tc>
          <w:tcPr>
            <w:tcW w:w="721" w:type="dxa"/>
            <w:tcBorders>
              <w:top w:val="single" w:sz="4" w:space="0" w:color="auto"/>
              <w:left w:val="single" w:sz="4" w:space="0" w:color="auto"/>
            </w:tcBorders>
            <w:shd w:val="clear" w:color="auto" w:fill="auto"/>
            <w:vAlign w:val="center"/>
            <w:hideMark/>
          </w:tcPr>
          <w:p w14:paraId="58A0C662"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0.9334</w:t>
            </w:r>
          </w:p>
        </w:tc>
        <w:tc>
          <w:tcPr>
            <w:tcW w:w="721" w:type="dxa"/>
            <w:tcBorders>
              <w:top w:val="single" w:sz="4" w:space="0" w:color="auto"/>
            </w:tcBorders>
            <w:shd w:val="clear" w:color="auto" w:fill="auto"/>
            <w:vAlign w:val="center"/>
            <w:hideMark/>
          </w:tcPr>
          <w:p w14:paraId="2AE775A5"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0.9564</w:t>
            </w:r>
          </w:p>
        </w:tc>
        <w:tc>
          <w:tcPr>
            <w:tcW w:w="718" w:type="dxa"/>
            <w:tcBorders>
              <w:top w:val="single" w:sz="4" w:space="0" w:color="auto"/>
            </w:tcBorders>
            <w:shd w:val="clear" w:color="auto" w:fill="auto"/>
            <w:vAlign w:val="bottom"/>
            <w:hideMark/>
          </w:tcPr>
          <w:p w14:paraId="0C98FED4"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0.023</w:t>
            </w:r>
          </w:p>
        </w:tc>
      </w:tr>
      <w:tr w:rsidR="006C5B00" w:rsidRPr="000D2E82" w14:paraId="2643FF9F"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70FE53F0"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18</w:t>
            </w:r>
          </w:p>
        </w:tc>
        <w:tc>
          <w:tcPr>
            <w:tcW w:w="806" w:type="dxa"/>
            <w:vMerge/>
            <w:tcBorders>
              <w:left w:val="single" w:sz="4" w:space="0" w:color="auto"/>
              <w:right w:val="single" w:sz="4" w:space="0" w:color="auto"/>
            </w:tcBorders>
            <w:vAlign w:val="center"/>
            <w:hideMark/>
          </w:tcPr>
          <w:p w14:paraId="67E71818"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27943EF1"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0.9176</w:t>
            </w:r>
          </w:p>
        </w:tc>
        <w:tc>
          <w:tcPr>
            <w:tcW w:w="721" w:type="dxa"/>
            <w:shd w:val="clear" w:color="auto" w:fill="auto"/>
            <w:vAlign w:val="center"/>
            <w:hideMark/>
          </w:tcPr>
          <w:p w14:paraId="7D3F5E71"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0.9566</w:t>
            </w:r>
          </w:p>
        </w:tc>
        <w:tc>
          <w:tcPr>
            <w:tcW w:w="718" w:type="dxa"/>
            <w:shd w:val="clear" w:color="auto" w:fill="auto"/>
            <w:vAlign w:val="bottom"/>
            <w:hideMark/>
          </w:tcPr>
          <w:p w14:paraId="03170C6A"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0.039</w:t>
            </w:r>
          </w:p>
        </w:tc>
      </w:tr>
      <w:tr w:rsidR="006C5B00" w:rsidRPr="000D2E82" w14:paraId="18A14C40"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19B24AB0"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23</w:t>
            </w:r>
          </w:p>
        </w:tc>
        <w:tc>
          <w:tcPr>
            <w:tcW w:w="806" w:type="dxa"/>
            <w:vMerge/>
            <w:tcBorders>
              <w:left w:val="single" w:sz="4" w:space="0" w:color="auto"/>
              <w:right w:val="single" w:sz="4" w:space="0" w:color="auto"/>
            </w:tcBorders>
            <w:vAlign w:val="center"/>
            <w:hideMark/>
          </w:tcPr>
          <w:p w14:paraId="67E7F6D6"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48F552B9"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0.8429</w:t>
            </w:r>
          </w:p>
        </w:tc>
        <w:tc>
          <w:tcPr>
            <w:tcW w:w="721" w:type="dxa"/>
            <w:shd w:val="clear" w:color="auto" w:fill="auto"/>
            <w:vAlign w:val="center"/>
            <w:hideMark/>
          </w:tcPr>
          <w:p w14:paraId="06735B07"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0.9563</w:t>
            </w:r>
          </w:p>
        </w:tc>
        <w:tc>
          <w:tcPr>
            <w:tcW w:w="718" w:type="dxa"/>
            <w:shd w:val="clear" w:color="auto" w:fill="auto"/>
            <w:vAlign w:val="bottom"/>
            <w:hideMark/>
          </w:tcPr>
          <w:p w14:paraId="1277CA87"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0.1134</w:t>
            </w:r>
          </w:p>
        </w:tc>
      </w:tr>
      <w:tr w:rsidR="006C5B00" w:rsidRPr="000D2E82" w14:paraId="0E7A2C82"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7EF6F75B"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37</w:t>
            </w:r>
          </w:p>
        </w:tc>
        <w:tc>
          <w:tcPr>
            <w:tcW w:w="806" w:type="dxa"/>
            <w:vMerge/>
            <w:tcBorders>
              <w:left w:val="single" w:sz="4" w:space="0" w:color="auto"/>
              <w:right w:val="single" w:sz="4" w:space="0" w:color="auto"/>
            </w:tcBorders>
            <w:vAlign w:val="center"/>
            <w:hideMark/>
          </w:tcPr>
          <w:p w14:paraId="637C6288"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35DCDAA4"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0.9317</w:t>
            </w:r>
          </w:p>
        </w:tc>
        <w:tc>
          <w:tcPr>
            <w:tcW w:w="721" w:type="dxa"/>
            <w:shd w:val="clear" w:color="auto" w:fill="auto"/>
            <w:vAlign w:val="center"/>
            <w:hideMark/>
          </w:tcPr>
          <w:p w14:paraId="74BC9A3F"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0.9564</w:t>
            </w:r>
          </w:p>
        </w:tc>
        <w:tc>
          <w:tcPr>
            <w:tcW w:w="718" w:type="dxa"/>
            <w:shd w:val="clear" w:color="auto" w:fill="auto"/>
            <w:vAlign w:val="bottom"/>
            <w:hideMark/>
          </w:tcPr>
          <w:p w14:paraId="02764678"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0.0247</w:t>
            </w:r>
          </w:p>
        </w:tc>
      </w:tr>
      <w:tr w:rsidR="006C5B00" w:rsidRPr="000D2E82" w14:paraId="23626CF3"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000A3294"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49</w:t>
            </w:r>
          </w:p>
        </w:tc>
        <w:tc>
          <w:tcPr>
            <w:tcW w:w="806" w:type="dxa"/>
            <w:vMerge/>
            <w:tcBorders>
              <w:left w:val="single" w:sz="4" w:space="0" w:color="auto"/>
              <w:right w:val="single" w:sz="4" w:space="0" w:color="auto"/>
            </w:tcBorders>
            <w:vAlign w:val="center"/>
            <w:hideMark/>
          </w:tcPr>
          <w:p w14:paraId="2242F67D"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7DF6DF04"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0.922</w:t>
            </w:r>
          </w:p>
        </w:tc>
        <w:tc>
          <w:tcPr>
            <w:tcW w:w="721" w:type="dxa"/>
            <w:shd w:val="clear" w:color="auto" w:fill="auto"/>
            <w:vAlign w:val="center"/>
            <w:hideMark/>
          </w:tcPr>
          <w:p w14:paraId="02D6A07B"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0.9567</w:t>
            </w:r>
          </w:p>
        </w:tc>
        <w:tc>
          <w:tcPr>
            <w:tcW w:w="718" w:type="dxa"/>
            <w:shd w:val="clear" w:color="auto" w:fill="auto"/>
            <w:vAlign w:val="bottom"/>
            <w:hideMark/>
          </w:tcPr>
          <w:p w14:paraId="7ED74441"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0.0347</w:t>
            </w:r>
          </w:p>
        </w:tc>
      </w:tr>
      <w:tr w:rsidR="006C5B00" w:rsidRPr="000D2E82" w14:paraId="2542AACD"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11FA7016"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51</w:t>
            </w:r>
          </w:p>
        </w:tc>
        <w:tc>
          <w:tcPr>
            <w:tcW w:w="806" w:type="dxa"/>
            <w:vMerge/>
            <w:tcBorders>
              <w:left w:val="single" w:sz="4" w:space="0" w:color="auto"/>
              <w:right w:val="single" w:sz="4" w:space="0" w:color="auto"/>
            </w:tcBorders>
            <w:vAlign w:val="center"/>
            <w:hideMark/>
          </w:tcPr>
          <w:p w14:paraId="4FAAAC3F"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619EC5D3"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0.9207</w:t>
            </w:r>
          </w:p>
        </w:tc>
        <w:tc>
          <w:tcPr>
            <w:tcW w:w="721" w:type="dxa"/>
            <w:shd w:val="clear" w:color="auto" w:fill="auto"/>
            <w:vAlign w:val="center"/>
            <w:hideMark/>
          </w:tcPr>
          <w:p w14:paraId="231820CC"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0.9566</w:t>
            </w:r>
          </w:p>
        </w:tc>
        <w:tc>
          <w:tcPr>
            <w:tcW w:w="718" w:type="dxa"/>
            <w:shd w:val="clear" w:color="auto" w:fill="auto"/>
            <w:vAlign w:val="bottom"/>
            <w:hideMark/>
          </w:tcPr>
          <w:p w14:paraId="6FAEF039"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0.0359</w:t>
            </w:r>
          </w:p>
        </w:tc>
      </w:tr>
      <w:tr w:rsidR="006C5B00" w:rsidRPr="000D2E82" w14:paraId="6FD437DD"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099F4A20"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64</w:t>
            </w:r>
          </w:p>
        </w:tc>
        <w:tc>
          <w:tcPr>
            <w:tcW w:w="806" w:type="dxa"/>
            <w:vMerge/>
            <w:tcBorders>
              <w:left w:val="single" w:sz="4" w:space="0" w:color="auto"/>
              <w:right w:val="single" w:sz="4" w:space="0" w:color="auto"/>
            </w:tcBorders>
            <w:vAlign w:val="center"/>
            <w:hideMark/>
          </w:tcPr>
          <w:p w14:paraId="3EEB6453"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67748E8E"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0.9277</w:t>
            </w:r>
          </w:p>
        </w:tc>
        <w:tc>
          <w:tcPr>
            <w:tcW w:w="721" w:type="dxa"/>
            <w:shd w:val="clear" w:color="auto" w:fill="auto"/>
            <w:vAlign w:val="center"/>
            <w:hideMark/>
          </w:tcPr>
          <w:p w14:paraId="7D8DC595"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0.9566</w:t>
            </w:r>
          </w:p>
        </w:tc>
        <w:tc>
          <w:tcPr>
            <w:tcW w:w="718" w:type="dxa"/>
            <w:shd w:val="clear" w:color="auto" w:fill="auto"/>
            <w:vAlign w:val="bottom"/>
            <w:hideMark/>
          </w:tcPr>
          <w:p w14:paraId="42E1E9D4"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0.0289</w:t>
            </w:r>
          </w:p>
        </w:tc>
      </w:tr>
      <w:tr w:rsidR="006C5B00" w:rsidRPr="000D2E82" w14:paraId="73C30E9A"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3B700EEC"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72</w:t>
            </w:r>
          </w:p>
        </w:tc>
        <w:tc>
          <w:tcPr>
            <w:tcW w:w="806" w:type="dxa"/>
            <w:vMerge/>
            <w:tcBorders>
              <w:left w:val="single" w:sz="4" w:space="0" w:color="auto"/>
              <w:right w:val="single" w:sz="4" w:space="0" w:color="auto"/>
            </w:tcBorders>
            <w:vAlign w:val="center"/>
            <w:hideMark/>
          </w:tcPr>
          <w:p w14:paraId="54F95477"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7C2A462C"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0.9005</w:t>
            </w:r>
          </w:p>
        </w:tc>
        <w:tc>
          <w:tcPr>
            <w:tcW w:w="721" w:type="dxa"/>
            <w:shd w:val="clear" w:color="auto" w:fill="auto"/>
            <w:vAlign w:val="center"/>
            <w:hideMark/>
          </w:tcPr>
          <w:p w14:paraId="7CD30A3B"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0.9572</w:t>
            </w:r>
          </w:p>
        </w:tc>
        <w:tc>
          <w:tcPr>
            <w:tcW w:w="718" w:type="dxa"/>
            <w:shd w:val="clear" w:color="auto" w:fill="auto"/>
            <w:vAlign w:val="bottom"/>
            <w:hideMark/>
          </w:tcPr>
          <w:p w14:paraId="473C6A33"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0.0567</w:t>
            </w:r>
          </w:p>
        </w:tc>
      </w:tr>
      <w:tr w:rsidR="006C5B00" w:rsidRPr="000D2E82" w14:paraId="5C670EC5"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1D140F40"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85</w:t>
            </w:r>
          </w:p>
        </w:tc>
        <w:tc>
          <w:tcPr>
            <w:tcW w:w="806" w:type="dxa"/>
            <w:vMerge/>
            <w:tcBorders>
              <w:left w:val="single" w:sz="4" w:space="0" w:color="auto"/>
              <w:right w:val="single" w:sz="4" w:space="0" w:color="auto"/>
            </w:tcBorders>
            <w:vAlign w:val="center"/>
            <w:hideMark/>
          </w:tcPr>
          <w:p w14:paraId="2599D3E8"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196333F7"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0.925</w:t>
            </w:r>
          </w:p>
        </w:tc>
        <w:tc>
          <w:tcPr>
            <w:tcW w:w="721" w:type="dxa"/>
            <w:shd w:val="clear" w:color="auto" w:fill="auto"/>
            <w:vAlign w:val="center"/>
            <w:hideMark/>
          </w:tcPr>
          <w:p w14:paraId="0DCD458D"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0.9565</w:t>
            </w:r>
          </w:p>
        </w:tc>
        <w:tc>
          <w:tcPr>
            <w:tcW w:w="718" w:type="dxa"/>
            <w:shd w:val="clear" w:color="auto" w:fill="auto"/>
            <w:vAlign w:val="bottom"/>
            <w:hideMark/>
          </w:tcPr>
          <w:p w14:paraId="16F1FC41"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0.0315</w:t>
            </w:r>
          </w:p>
        </w:tc>
      </w:tr>
      <w:tr w:rsidR="006C5B00" w:rsidRPr="000D2E82" w14:paraId="2AE4E439"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78AE8E81"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93</w:t>
            </w:r>
          </w:p>
        </w:tc>
        <w:tc>
          <w:tcPr>
            <w:tcW w:w="806" w:type="dxa"/>
            <w:vMerge/>
            <w:tcBorders>
              <w:left w:val="single" w:sz="4" w:space="0" w:color="auto"/>
              <w:right w:val="single" w:sz="4" w:space="0" w:color="auto"/>
            </w:tcBorders>
            <w:vAlign w:val="center"/>
            <w:hideMark/>
          </w:tcPr>
          <w:p w14:paraId="5B9DDD21"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523914FA"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0.93</w:t>
            </w:r>
          </w:p>
        </w:tc>
        <w:tc>
          <w:tcPr>
            <w:tcW w:w="721" w:type="dxa"/>
            <w:shd w:val="clear" w:color="auto" w:fill="auto"/>
            <w:vAlign w:val="center"/>
            <w:hideMark/>
          </w:tcPr>
          <w:p w14:paraId="72E69A6D"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0.9559</w:t>
            </w:r>
          </w:p>
        </w:tc>
        <w:tc>
          <w:tcPr>
            <w:tcW w:w="718" w:type="dxa"/>
            <w:shd w:val="clear" w:color="auto" w:fill="auto"/>
            <w:vAlign w:val="bottom"/>
            <w:hideMark/>
          </w:tcPr>
          <w:p w14:paraId="13BF3F1C"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0.0259</w:t>
            </w:r>
          </w:p>
        </w:tc>
      </w:tr>
      <w:tr w:rsidR="006C5B00" w:rsidRPr="000D2E82" w14:paraId="3343B94C"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2A142A63"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101</w:t>
            </w:r>
          </w:p>
        </w:tc>
        <w:tc>
          <w:tcPr>
            <w:tcW w:w="806" w:type="dxa"/>
            <w:vMerge/>
            <w:tcBorders>
              <w:left w:val="single" w:sz="4" w:space="0" w:color="auto"/>
              <w:right w:val="single" w:sz="4" w:space="0" w:color="auto"/>
            </w:tcBorders>
            <w:vAlign w:val="center"/>
            <w:hideMark/>
          </w:tcPr>
          <w:p w14:paraId="62AADCF9"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4FEC2176"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0.9167</w:t>
            </w:r>
          </w:p>
        </w:tc>
        <w:tc>
          <w:tcPr>
            <w:tcW w:w="721" w:type="dxa"/>
            <w:shd w:val="clear" w:color="auto" w:fill="auto"/>
            <w:vAlign w:val="center"/>
            <w:hideMark/>
          </w:tcPr>
          <w:p w14:paraId="30CC8003"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0.9571</w:t>
            </w:r>
          </w:p>
        </w:tc>
        <w:tc>
          <w:tcPr>
            <w:tcW w:w="718" w:type="dxa"/>
            <w:shd w:val="clear" w:color="auto" w:fill="auto"/>
            <w:vAlign w:val="bottom"/>
            <w:hideMark/>
          </w:tcPr>
          <w:p w14:paraId="3057CC41"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0.0404</w:t>
            </w:r>
          </w:p>
        </w:tc>
      </w:tr>
      <w:tr w:rsidR="006C5B00" w:rsidRPr="000D2E82" w14:paraId="5AD45A9F"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482870BA"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108</w:t>
            </w:r>
          </w:p>
        </w:tc>
        <w:tc>
          <w:tcPr>
            <w:tcW w:w="806" w:type="dxa"/>
            <w:vMerge/>
            <w:tcBorders>
              <w:left w:val="single" w:sz="4" w:space="0" w:color="auto"/>
              <w:right w:val="single" w:sz="4" w:space="0" w:color="auto"/>
            </w:tcBorders>
            <w:vAlign w:val="center"/>
            <w:hideMark/>
          </w:tcPr>
          <w:p w14:paraId="52795A6C"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148ECCAF"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0.9131</w:t>
            </w:r>
          </w:p>
        </w:tc>
        <w:tc>
          <w:tcPr>
            <w:tcW w:w="721" w:type="dxa"/>
            <w:shd w:val="clear" w:color="auto" w:fill="auto"/>
            <w:vAlign w:val="center"/>
            <w:hideMark/>
          </w:tcPr>
          <w:p w14:paraId="454F1B2F"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0.9565</w:t>
            </w:r>
          </w:p>
        </w:tc>
        <w:tc>
          <w:tcPr>
            <w:tcW w:w="718" w:type="dxa"/>
            <w:shd w:val="clear" w:color="auto" w:fill="auto"/>
            <w:vAlign w:val="bottom"/>
            <w:hideMark/>
          </w:tcPr>
          <w:p w14:paraId="06D2AA1A"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0.0434</w:t>
            </w:r>
          </w:p>
        </w:tc>
      </w:tr>
      <w:tr w:rsidR="006C5B00" w:rsidRPr="000D2E82" w14:paraId="74BB888B"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1FA561ED"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114</w:t>
            </w:r>
          </w:p>
        </w:tc>
        <w:tc>
          <w:tcPr>
            <w:tcW w:w="806" w:type="dxa"/>
            <w:vMerge/>
            <w:tcBorders>
              <w:left w:val="single" w:sz="4" w:space="0" w:color="auto"/>
              <w:right w:val="single" w:sz="4" w:space="0" w:color="auto"/>
            </w:tcBorders>
            <w:vAlign w:val="center"/>
            <w:hideMark/>
          </w:tcPr>
          <w:p w14:paraId="26AA849C"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76AE2165"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0.865</w:t>
            </w:r>
          </w:p>
        </w:tc>
        <w:tc>
          <w:tcPr>
            <w:tcW w:w="721" w:type="dxa"/>
            <w:shd w:val="clear" w:color="auto" w:fill="auto"/>
            <w:vAlign w:val="center"/>
            <w:hideMark/>
          </w:tcPr>
          <w:p w14:paraId="11441FE6"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0.9557</w:t>
            </w:r>
          </w:p>
        </w:tc>
        <w:tc>
          <w:tcPr>
            <w:tcW w:w="718" w:type="dxa"/>
            <w:shd w:val="clear" w:color="auto" w:fill="auto"/>
            <w:vAlign w:val="bottom"/>
            <w:hideMark/>
          </w:tcPr>
          <w:p w14:paraId="7D8865EF"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0.0907</w:t>
            </w:r>
          </w:p>
        </w:tc>
      </w:tr>
      <w:tr w:rsidR="006C5B00" w:rsidRPr="000D2E82" w14:paraId="78E6158C"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59722D1D"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123</w:t>
            </w:r>
          </w:p>
        </w:tc>
        <w:tc>
          <w:tcPr>
            <w:tcW w:w="806" w:type="dxa"/>
            <w:vMerge/>
            <w:tcBorders>
              <w:left w:val="single" w:sz="4" w:space="0" w:color="auto"/>
              <w:right w:val="single" w:sz="4" w:space="0" w:color="auto"/>
            </w:tcBorders>
            <w:vAlign w:val="center"/>
            <w:hideMark/>
          </w:tcPr>
          <w:p w14:paraId="0C398BAD"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16B03308"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0.9316</w:t>
            </w:r>
          </w:p>
        </w:tc>
        <w:tc>
          <w:tcPr>
            <w:tcW w:w="721" w:type="dxa"/>
            <w:shd w:val="clear" w:color="auto" w:fill="auto"/>
            <w:vAlign w:val="center"/>
            <w:hideMark/>
          </w:tcPr>
          <w:p w14:paraId="00A282D1"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0.9564</w:t>
            </w:r>
          </w:p>
        </w:tc>
        <w:tc>
          <w:tcPr>
            <w:tcW w:w="718" w:type="dxa"/>
            <w:shd w:val="clear" w:color="auto" w:fill="auto"/>
            <w:vAlign w:val="bottom"/>
            <w:hideMark/>
          </w:tcPr>
          <w:p w14:paraId="75813549"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0.0248</w:t>
            </w:r>
          </w:p>
        </w:tc>
      </w:tr>
      <w:tr w:rsidR="006C5B00" w:rsidRPr="000D2E82" w14:paraId="59E2531A"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2DD5941F"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127</w:t>
            </w:r>
          </w:p>
        </w:tc>
        <w:tc>
          <w:tcPr>
            <w:tcW w:w="806" w:type="dxa"/>
            <w:vMerge/>
            <w:tcBorders>
              <w:left w:val="single" w:sz="4" w:space="0" w:color="auto"/>
              <w:right w:val="single" w:sz="4" w:space="0" w:color="auto"/>
            </w:tcBorders>
            <w:vAlign w:val="center"/>
            <w:hideMark/>
          </w:tcPr>
          <w:p w14:paraId="75A03144"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1D8EECE6"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0.9249</w:t>
            </w:r>
          </w:p>
        </w:tc>
        <w:tc>
          <w:tcPr>
            <w:tcW w:w="721" w:type="dxa"/>
            <w:shd w:val="clear" w:color="auto" w:fill="auto"/>
            <w:vAlign w:val="center"/>
            <w:hideMark/>
          </w:tcPr>
          <w:p w14:paraId="0F22FC50"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0.9562</w:t>
            </w:r>
          </w:p>
        </w:tc>
        <w:tc>
          <w:tcPr>
            <w:tcW w:w="718" w:type="dxa"/>
            <w:shd w:val="clear" w:color="auto" w:fill="auto"/>
            <w:vAlign w:val="bottom"/>
            <w:hideMark/>
          </w:tcPr>
          <w:p w14:paraId="4C364AD9"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0.0313</w:t>
            </w:r>
          </w:p>
        </w:tc>
      </w:tr>
      <w:tr w:rsidR="006C5B00" w:rsidRPr="000D2E82" w14:paraId="36C3BF0A"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5A9AF857"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132</w:t>
            </w:r>
          </w:p>
        </w:tc>
        <w:tc>
          <w:tcPr>
            <w:tcW w:w="806" w:type="dxa"/>
            <w:vMerge/>
            <w:tcBorders>
              <w:left w:val="single" w:sz="4" w:space="0" w:color="auto"/>
              <w:right w:val="single" w:sz="4" w:space="0" w:color="auto"/>
            </w:tcBorders>
            <w:vAlign w:val="center"/>
            <w:hideMark/>
          </w:tcPr>
          <w:p w14:paraId="06361107"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6337F0D7"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0.8815</w:t>
            </w:r>
          </w:p>
        </w:tc>
        <w:tc>
          <w:tcPr>
            <w:tcW w:w="721" w:type="dxa"/>
            <w:shd w:val="clear" w:color="auto" w:fill="auto"/>
            <w:vAlign w:val="center"/>
            <w:hideMark/>
          </w:tcPr>
          <w:p w14:paraId="741F43E4"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0.9557</w:t>
            </w:r>
          </w:p>
        </w:tc>
        <w:tc>
          <w:tcPr>
            <w:tcW w:w="718" w:type="dxa"/>
            <w:shd w:val="clear" w:color="auto" w:fill="auto"/>
            <w:vAlign w:val="bottom"/>
            <w:hideMark/>
          </w:tcPr>
          <w:p w14:paraId="6E7C6F39"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0.0742</w:t>
            </w:r>
          </w:p>
        </w:tc>
      </w:tr>
      <w:tr w:rsidR="006C5B00" w:rsidRPr="000D2E82" w14:paraId="524F0745"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0E84BAAD"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139</w:t>
            </w:r>
          </w:p>
        </w:tc>
        <w:tc>
          <w:tcPr>
            <w:tcW w:w="806" w:type="dxa"/>
            <w:vMerge/>
            <w:tcBorders>
              <w:left w:val="single" w:sz="4" w:space="0" w:color="auto"/>
              <w:right w:val="single" w:sz="4" w:space="0" w:color="auto"/>
            </w:tcBorders>
            <w:vAlign w:val="center"/>
            <w:hideMark/>
          </w:tcPr>
          <w:p w14:paraId="14FA42BC"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5FDEEF80"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0.9143</w:t>
            </w:r>
          </w:p>
        </w:tc>
        <w:tc>
          <w:tcPr>
            <w:tcW w:w="721" w:type="dxa"/>
            <w:shd w:val="clear" w:color="auto" w:fill="auto"/>
            <w:vAlign w:val="center"/>
            <w:hideMark/>
          </w:tcPr>
          <w:p w14:paraId="0696ED1A"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0.9569</w:t>
            </w:r>
          </w:p>
        </w:tc>
        <w:tc>
          <w:tcPr>
            <w:tcW w:w="718" w:type="dxa"/>
            <w:shd w:val="clear" w:color="auto" w:fill="auto"/>
            <w:vAlign w:val="bottom"/>
            <w:hideMark/>
          </w:tcPr>
          <w:p w14:paraId="6712ABA0"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0.0426</w:t>
            </w:r>
          </w:p>
        </w:tc>
      </w:tr>
      <w:tr w:rsidR="006C5B00" w:rsidRPr="000D2E82" w14:paraId="34419BF8"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3CD6BC5B"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141</w:t>
            </w:r>
          </w:p>
        </w:tc>
        <w:tc>
          <w:tcPr>
            <w:tcW w:w="806" w:type="dxa"/>
            <w:vMerge/>
            <w:tcBorders>
              <w:left w:val="single" w:sz="4" w:space="0" w:color="auto"/>
              <w:right w:val="single" w:sz="4" w:space="0" w:color="auto"/>
            </w:tcBorders>
            <w:vAlign w:val="center"/>
            <w:hideMark/>
          </w:tcPr>
          <w:p w14:paraId="1504C42E"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72E6D95F"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0.9183</w:t>
            </w:r>
          </w:p>
        </w:tc>
        <w:tc>
          <w:tcPr>
            <w:tcW w:w="721" w:type="dxa"/>
            <w:shd w:val="clear" w:color="auto" w:fill="auto"/>
            <w:vAlign w:val="center"/>
            <w:hideMark/>
          </w:tcPr>
          <w:p w14:paraId="1D2E085A"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0.9559</w:t>
            </w:r>
          </w:p>
        </w:tc>
        <w:tc>
          <w:tcPr>
            <w:tcW w:w="718" w:type="dxa"/>
            <w:shd w:val="clear" w:color="auto" w:fill="auto"/>
            <w:vAlign w:val="bottom"/>
            <w:hideMark/>
          </w:tcPr>
          <w:p w14:paraId="0A031B79"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0.0376</w:t>
            </w:r>
          </w:p>
        </w:tc>
      </w:tr>
      <w:tr w:rsidR="006C5B00" w:rsidRPr="000D2E82" w14:paraId="2B1041FF"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5409369C"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144</w:t>
            </w:r>
          </w:p>
        </w:tc>
        <w:tc>
          <w:tcPr>
            <w:tcW w:w="806" w:type="dxa"/>
            <w:vMerge/>
            <w:tcBorders>
              <w:left w:val="single" w:sz="4" w:space="0" w:color="auto"/>
              <w:right w:val="single" w:sz="4" w:space="0" w:color="auto"/>
            </w:tcBorders>
            <w:vAlign w:val="center"/>
            <w:hideMark/>
          </w:tcPr>
          <w:p w14:paraId="0080DD63"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tcBorders>
            <w:shd w:val="clear" w:color="auto" w:fill="auto"/>
            <w:vAlign w:val="center"/>
            <w:hideMark/>
          </w:tcPr>
          <w:p w14:paraId="6AB9C2DA"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0.885</w:t>
            </w:r>
          </w:p>
        </w:tc>
        <w:tc>
          <w:tcPr>
            <w:tcW w:w="721" w:type="dxa"/>
            <w:shd w:val="clear" w:color="auto" w:fill="auto"/>
            <w:vAlign w:val="center"/>
            <w:hideMark/>
          </w:tcPr>
          <w:p w14:paraId="7375259F"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0.9572</w:t>
            </w:r>
          </w:p>
        </w:tc>
        <w:tc>
          <w:tcPr>
            <w:tcW w:w="718" w:type="dxa"/>
            <w:shd w:val="clear" w:color="auto" w:fill="auto"/>
            <w:vAlign w:val="bottom"/>
            <w:hideMark/>
          </w:tcPr>
          <w:p w14:paraId="703136CD"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0.0722</w:t>
            </w:r>
          </w:p>
        </w:tc>
      </w:tr>
      <w:tr w:rsidR="006C5B00" w:rsidRPr="000D2E82" w14:paraId="20C0276B" w14:textId="77777777" w:rsidTr="005D4D1F">
        <w:trPr>
          <w:trHeight w:val="240"/>
        </w:trPr>
        <w:tc>
          <w:tcPr>
            <w:tcW w:w="561" w:type="dxa"/>
            <w:tcBorders>
              <w:left w:val="single" w:sz="4" w:space="0" w:color="auto"/>
              <w:bottom w:val="single" w:sz="4" w:space="0" w:color="auto"/>
              <w:right w:val="single" w:sz="4" w:space="0" w:color="auto"/>
            </w:tcBorders>
            <w:shd w:val="clear" w:color="auto" w:fill="auto"/>
            <w:vAlign w:val="center"/>
            <w:hideMark/>
          </w:tcPr>
          <w:p w14:paraId="29C0A04A"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150</w:t>
            </w:r>
          </w:p>
        </w:tc>
        <w:tc>
          <w:tcPr>
            <w:tcW w:w="806" w:type="dxa"/>
            <w:vMerge/>
            <w:tcBorders>
              <w:left w:val="single" w:sz="4" w:space="0" w:color="auto"/>
              <w:bottom w:val="single" w:sz="4" w:space="0" w:color="auto"/>
              <w:right w:val="single" w:sz="4" w:space="0" w:color="auto"/>
            </w:tcBorders>
            <w:vAlign w:val="center"/>
            <w:hideMark/>
          </w:tcPr>
          <w:p w14:paraId="5DD209C1"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left w:val="single" w:sz="4" w:space="0" w:color="auto"/>
              <w:bottom w:val="single" w:sz="4" w:space="0" w:color="auto"/>
            </w:tcBorders>
            <w:shd w:val="clear" w:color="auto" w:fill="auto"/>
            <w:vAlign w:val="center"/>
            <w:hideMark/>
          </w:tcPr>
          <w:p w14:paraId="5DCD06E8"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sidRPr="000D2E82">
              <w:rPr>
                <w:rFonts w:ascii="Calibri" w:eastAsia="Times New Roman" w:hAnsi="Calibri" w:cs="Calibri"/>
                <w:color w:val="000000"/>
                <w:kern w:val="0"/>
                <w:sz w:val="18"/>
                <w:szCs w:val="18"/>
                <w14:ligatures w14:val="none"/>
              </w:rPr>
              <w:t>0.924</w:t>
            </w:r>
          </w:p>
        </w:tc>
        <w:tc>
          <w:tcPr>
            <w:tcW w:w="721" w:type="dxa"/>
            <w:tcBorders>
              <w:bottom w:val="single" w:sz="4" w:space="0" w:color="auto"/>
            </w:tcBorders>
            <w:shd w:val="clear" w:color="auto" w:fill="auto"/>
            <w:vAlign w:val="center"/>
            <w:hideMark/>
          </w:tcPr>
          <w:p w14:paraId="1D8ECB4C" w14:textId="77777777" w:rsidR="006C5B00" w:rsidRPr="000D2E82" w:rsidRDefault="006C5B00" w:rsidP="006C5B00">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0.9564</w:t>
            </w:r>
          </w:p>
        </w:tc>
        <w:tc>
          <w:tcPr>
            <w:tcW w:w="718" w:type="dxa"/>
            <w:tcBorders>
              <w:bottom w:val="single" w:sz="4" w:space="0" w:color="auto"/>
            </w:tcBorders>
            <w:shd w:val="clear" w:color="auto" w:fill="auto"/>
            <w:vAlign w:val="bottom"/>
            <w:hideMark/>
          </w:tcPr>
          <w:p w14:paraId="0A19F45C" w14:textId="77777777" w:rsidR="006C5B00" w:rsidRPr="00BD39A8" w:rsidRDefault="006C5B00" w:rsidP="006C5B00">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0.0324</w:t>
            </w:r>
          </w:p>
        </w:tc>
      </w:tr>
      <w:tr w:rsidR="006C5B00" w:rsidRPr="000D2E82" w14:paraId="2CDC6C25" w14:textId="77777777" w:rsidTr="006C5B00">
        <w:trPr>
          <w:trHeight w:val="240"/>
        </w:trPr>
        <w:tc>
          <w:tcPr>
            <w:tcW w:w="561" w:type="dxa"/>
            <w:tcBorders>
              <w:top w:val="single" w:sz="4" w:space="0" w:color="auto"/>
              <w:left w:val="single" w:sz="4" w:space="0" w:color="auto"/>
              <w:bottom w:val="single" w:sz="4" w:space="0" w:color="auto"/>
              <w:right w:val="nil"/>
            </w:tcBorders>
            <w:shd w:val="clear" w:color="auto" w:fill="auto"/>
            <w:vAlign w:val="center"/>
          </w:tcPr>
          <w:p w14:paraId="06B4FDFB" w14:textId="77777777" w:rsidR="006C5B00" w:rsidRPr="003364D1" w:rsidRDefault="006C5B00" w:rsidP="006C5B00">
            <w:pPr>
              <w:spacing w:line="276" w:lineRule="auto"/>
              <w:jc w:val="center"/>
              <w:rPr>
                <w:rFonts w:ascii="Calibri" w:eastAsia="Times New Roman" w:hAnsi="Calibri" w:cs="Calibri"/>
                <w:b/>
                <w:bCs/>
                <w:color w:val="000000"/>
                <w:kern w:val="0"/>
                <w:sz w:val="18"/>
                <w:szCs w:val="18"/>
                <w14:ligatures w14:val="none"/>
              </w:rPr>
            </w:pPr>
            <w:r w:rsidRPr="003364D1">
              <w:rPr>
                <w:rFonts w:ascii="Calibri" w:eastAsia="Times New Roman" w:hAnsi="Calibri" w:cs="Calibri"/>
                <w:b/>
                <w:bCs/>
                <w:color w:val="000000"/>
                <w:kern w:val="0"/>
                <w:sz w:val="18"/>
                <w:szCs w:val="18"/>
                <w14:ligatures w14:val="none"/>
              </w:rPr>
              <w:t>avg.</w:t>
            </w:r>
          </w:p>
        </w:tc>
        <w:tc>
          <w:tcPr>
            <w:tcW w:w="806" w:type="dxa"/>
            <w:tcBorders>
              <w:top w:val="single" w:sz="4" w:space="0" w:color="auto"/>
              <w:left w:val="nil"/>
              <w:bottom w:val="single" w:sz="4" w:space="0" w:color="auto"/>
            </w:tcBorders>
            <w:vAlign w:val="center"/>
          </w:tcPr>
          <w:p w14:paraId="68802BF2" w14:textId="77777777" w:rsidR="006C5B00" w:rsidRPr="000D2E82" w:rsidRDefault="006C5B00" w:rsidP="006C5B00">
            <w:pPr>
              <w:spacing w:line="276" w:lineRule="auto"/>
              <w:rPr>
                <w:rFonts w:ascii="Calibri" w:eastAsia="Times New Roman" w:hAnsi="Calibri" w:cs="Calibri"/>
                <w:color w:val="000000"/>
                <w:kern w:val="0"/>
                <w:sz w:val="18"/>
                <w:szCs w:val="18"/>
                <w14:ligatures w14:val="none"/>
              </w:rPr>
            </w:pPr>
          </w:p>
        </w:tc>
        <w:tc>
          <w:tcPr>
            <w:tcW w:w="721" w:type="dxa"/>
            <w:tcBorders>
              <w:top w:val="single" w:sz="4" w:space="0" w:color="auto"/>
              <w:bottom w:val="single" w:sz="4" w:space="0" w:color="auto"/>
            </w:tcBorders>
            <w:shd w:val="clear" w:color="auto" w:fill="auto"/>
            <w:vAlign w:val="center"/>
          </w:tcPr>
          <w:p w14:paraId="1822D1BC" w14:textId="77777777" w:rsidR="006C5B00" w:rsidRPr="003364D1" w:rsidRDefault="006C5B00" w:rsidP="006C5B00">
            <w:pPr>
              <w:spacing w:line="276" w:lineRule="auto"/>
              <w:jc w:val="center"/>
              <w:rPr>
                <w:rFonts w:ascii="Calibri" w:eastAsia="Times New Roman" w:hAnsi="Calibri" w:cs="Calibri"/>
                <w:b/>
                <w:bCs/>
                <w:color w:val="000000"/>
                <w:kern w:val="0"/>
                <w:sz w:val="18"/>
                <w:szCs w:val="18"/>
                <w14:ligatures w14:val="none"/>
              </w:rPr>
            </w:pPr>
            <w:r w:rsidRPr="003364D1">
              <w:rPr>
                <w:rFonts w:ascii="Calibri" w:eastAsia="Times New Roman" w:hAnsi="Calibri" w:cs="Calibri"/>
                <w:b/>
                <w:bCs/>
                <w:color w:val="000000"/>
                <w:kern w:val="0"/>
                <w:sz w:val="18"/>
                <w:szCs w:val="18"/>
                <w14:ligatures w14:val="none"/>
              </w:rPr>
              <w:t>0.9113</w:t>
            </w:r>
          </w:p>
        </w:tc>
        <w:tc>
          <w:tcPr>
            <w:tcW w:w="721" w:type="dxa"/>
            <w:tcBorders>
              <w:top w:val="single" w:sz="4" w:space="0" w:color="auto"/>
              <w:bottom w:val="single" w:sz="4" w:space="0" w:color="auto"/>
            </w:tcBorders>
            <w:shd w:val="clear" w:color="auto" w:fill="auto"/>
            <w:vAlign w:val="center"/>
          </w:tcPr>
          <w:p w14:paraId="0AD4E594" w14:textId="77777777" w:rsidR="006C5B00" w:rsidRPr="003364D1" w:rsidRDefault="006C5B00" w:rsidP="006C5B00">
            <w:pPr>
              <w:spacing w:line="276" w:lineRule="auto"/>
              <w:jc w:val="center"/>
              <w:rPr>
                <w:rFonts w:ascii="Calibri" w:hAnsi="Calibri" w:cs="Calibri"/>
                <w:b/>
                <w:bCs/>
                <w:color w:val="000000"/>
                <w:sz w:val="18"/>
                <w:szCs w:val="18"/>
              </w:rPr>
            </w:pPr>
            <w:r w:rsidRPr="003364D1">
              <w:rPr>
                <w:rFonts w:ascii="Calibri" w:hAnsi="Calibri" w:cs="Calibri"/>
                <w:b/>
                <w:bCs/>
                <w:color w:val="000000"/>
                <w:sz w:val="18"/>
                <w:szCs w:val="18"/>
              </w:rPr>
              <w:t>0.9565</w:t>
            </w:r>
          </w:p>
        </w:tc>
        <w:tc>
          <w:tcPr>
            <w:tcW w:w="718" w:type="dxa"/>
            <w:tcBorders>
              <w:top w:val="single" w:sz="4" w:space="0" w:color="auto"/>
              <w:bottom w:val="single" w:sz="4" w:space="0" w:color="auto"/>
              <w:right w:val="single" w:sz="4" w:space="0" w:color="auto"/>
            </w:tcBorders>
            <w:shd w:val="clear" w:color="auto" w:fill="auto"/>
            <w:vAlign w:val="bottom"/>
          </w:tcPr>
          <w:p w14:paraId="24780ECC" w14:textId="77777777" w:rsidR="006C5B00" w:rsidRPr="00BD39A8" w:rsidRDefault="006C5B00" w:rsidP="006C5B00">
            <w:pPr>
              <w:spacing w:line="276" w:lineRule="auto"/>
              <w:jc w:val="center"/>
              <w:rPr>
                <w:rFonts w:ascii="Calibri" w:hAnsi="Calibri" w:cs="Calibri"/>
                <w:color w:val="000000"/>
                <w:sz w:val="18"/>
                <w:szCs w:val="18"/>
              </w:rPr>
            </w:pPr>
          </w:p>
        </w:tc>
      </w:tr>
    </w:tbl>
    <w:p w14:paraId="0E905D01" w14:textId="77777777" w:rsidR="001A359E" w:rsidRDefault="001A359E">
      <w:pPr>
        <w:spacing w:after="160" w:line="360" w:lineRule="auto"/>
      </w:pPr>
    </w:p>
    <w:p w14:paraId="3C60A7D2" w14:textId="77777777" w:rsidR="001A359E" w:rsidRDefault="001A359E" w:rsidP="001A359E">
      <w:pPr>
        <w:spacing w:after="160" w:line="360" w:lineRule="auto"/>
      </w:pPr>
    </w:p>
    <w:p w14:paraId="6866651A" w14:textId="77777777" w:rsidR="001A359E" w:rsidRDefault="001A359E" w:rsidP="001A359E">
      <w:pPr>
        <w:spacing w:after="160" w:line="360" w:lineRule="auto"/>
      </w:pPr>
    </w:p>
    <w:p w14:paraId="5A29BEEC" w14:textId="77777777" w:rsidR="001A359E" w:rsidRDefault="001A359E" w:rsidP="001A359E">
      <w:pPr>
        <w:spacing w:after="160" w:line="360" w:lineRule="auto"/>
      </w:pPr>
    </w:p>
    <w:p w14:paraId="01C3233E" w14:textId="77777777" w:rsidR="001A359E" w:rsidRDefault="001A359E" w:rsidP="001A359E">
      <w:pPr>
        <w:spacing w:after="160" w:line="360" w:lineRule="auto"/>
      </w:pPr>
    </w:p>
    <w:p w14:paraId="458975A6" w14:textId="77777777" w:rsidR="001A359E" w:rsidRDefault="001A359E" w:rsidP="001A359E">
      <w:pPr>
        <w:spacing w:after="160" w:line="360" w:lineRule="auto"/>
      </w:pPr>
    </w:p>
    <w:p w14:paraId="7107083B" w14:textId="77777777" w:rsidR="001A359E" w:rsidRDefault="001A359E" w:rsidP="001A359E">
      <w:pPr>
        <w:spacing w:after="160" w:line="360" w:lineRule="auto"/>
      </w:pPr>
    </w:p>
    <w:p w14:paraId="1612B17C" w14:textId="77777777" w:rsidR="001A359E" w:rsidRDefault="001A359E" w:rsidP="001A359E">
      <w:pPr>
        <w:spacing w:after="160" w:line="360" w:lineRule="auto"/>
      </w:pPr>
    </w:p>
    <w:p w14:paraId="4AE12358" w14:textId="77777777" w:rsidR="001A359E" w:rsidRDefault="001A359E" w:rsidP="001A359E">
      <w:pPr>
        <w:spacing w:after="160" w:line="360" w:lineRule="auto"/>
      </w:pPr>
    </w:p>
    <w:p w14:paraId="6D9B8D80" w14:textId="77777777" w:rsidR="001A359E" w:rsidRDefault="001A359E" w:rsidP="001A359E">
      <w:pPr>
        <w:spacing w:after="160" w:line="360" w:lineRule="auto"/>
      </w:pPr>
    </w:p>
    <w:p w14:paraId="34299D7C" w14:textId="77777777" w:rsidR="006C5B00" w:rsidRDefault="006C5B00" w:rsidP="001A359E">
      <w:pPr>
        <w:spacing w:after="160" w:line="360" w:lineRule="auto"/>
      </w:pPr>
    </w:p>
    <w:p w14:paraId="430E9588" w14:textId="3883413A" w:rsidR="001A359E" w:rsidRDefault="001A359E" w:rsidP="001A359E">
      <w:pPr>
        <w:spacing w:after="160" w:line="360" w:lineRule="auto"/>
      </w:pPr>
      <w:r>
        <w:t>Table C/</w:t>
      </w:r>
      <w:r w:rsidR="00BC212A" w:rsidRPr="00BC212A">
        <w:t xml:space="preserve"> </w:t>
      </w:r>
      <w:r w:rsidR="00BC212A">
        <w:t>EMD-</w:t>
      </w:r>
      <w:r>
        <w:t>19195</w:t>
      </w:r>
      <w:r w:rsidR="00144D68">
        <w:t xml:space="preserve"> [section 5.3]</w:t>
      </w:r>
      <w:r>
        <w:t>:</w:t>
      </w:r>
    </w:p>
    <w:tbl>
      <w:tblPr>
        <w:tblpPr w:leftFromText="180" w:rightFromText="180" w:vertAnchor="text" w:horzAnchor="margin" w:tblpY="-10"/>
        <w:tblW w:w="352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61"/>
        <w:gridCol w:w="806"/>
        <w:gridCol w:w="721"/>
        <w:gridCol w:w="721"/>
        <w:gridCol w:w="718"/>
      </w:tblGrid>
      <w:tr w:rsidR="00DD1417" w:rsidRPr="00DD1417" w14:paraId="7B539A6A" w14:textId="77777777" w:rsidTr="006C5B00">
        <w:trPr>
          <w:trHeight w:val="724"/>
        </w:trPr>
        <w:tc>
          <w:tcPr>
            <w:tcW w:w="561" w:type="dxa"/>
            <w:tcBorders>
              <w:top w:val="single" w:sz="4" w:space="0" w:color="auto"/>
              <w:left w:val="single" w:sz="4" w:space="0" w:color="auto"/>
              <w:bottom w:val="single" w:sz="4" w:space="0" w:color="auto"/>
              <w:right w:val="nil"/>
            </w:tcBorders>
            <w:shd w:val="clear" w:color="auto" w:fill="auto"/>
            <w:vAlign w:val="center"/>
            <w:hideMark/>
          </w:tcPr>
          <w:p w14:paraId="2A90C36D" w14:textId="77777777" w:rsidR="00DD1417" w:rsidRPr="00DD1417" w:rsidRDefault="00DD1417" w:rsidP="00DD1417">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seed no.</w:t>
            </w:r>
          </w:p>
        </w:tc>
        <w:tc>
          <w:tcPr>
            <w:tcW w:w="806" w:type="dxa"/>
            <w:tcBorders>
              <w:top w:val="single" w:sz="4" w:space="0" w:color="auto"/>
              <w:left w:val="nil"/>
              <w:bottom w:val="single" w:sz="4" w:space="0" w:color="auto"/>
            </w:tcBorders>
            <w:shd w:val="clear" w:color="auto" w:fill="auto"/>
            <w:vAlign w:val="center"/>
            <w:hideMark/>
          </w:tcPr>
          <w:p w14:paraId="0EA5E6D2" w14:textId="77777777" w:rsidR="00DD1417" w:rsidRPr="00DD1417" w:rsidRDefault="00DD1417" w:rsidP="00DD1417">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pre-EMalign</w:t>
            </w:r>
          </w:p>
        </w:tc>
        <w:tc>
          <w:tcPr>
            <w:tcW w:w="718" w:type="dxa"/>
            <w:tcBorders>
              <w:top w:val="single" w:sz="4" w:space="0" w:color="auto"/>
              <w:bottom w:val="single" w:sz="4" w:space="0" w:color="auto"/>
            </w:tcBorders>
            <w:shd w:val="clear" w:color="auto" w:fill="auto"/>
            <w:vAlign w:val="center"/>
            <w:hideMark/>
          </w:tcPr>
          <w:p w14:paraId="0D94BEF0" w14:textId="77777777" w:rsidR="00DD1417" w:rsidRPr="00DD1417" w:rsidRDefault="00DD1417" w:rsidP="00DD1417">
            <w:pPr>
              <w:spacing w:line="276" w:lineRule="auto"/>
              <w:jc w:val="center"/>
              <w:rPr>
                <w:rFonts w:ascii="Calibri" w:eastAsia="Times New Roman" w:hAnsi="Calibri" w:cs="Calibri"/>
                <w:b/>
                <w:bCs/>
                <w:color w:val="000000"/>
                <w:kern w:val="0"/>
                <w:sz w:val="18"/>
                <w:szCs w:val="18"/>
                <w14:ligatures w14:val="none"/>
              </w:rPr>
            </w:pPr>
            <w:r w:rsidRPr="00DD1417">
              <w:rPr>
                <w:rFonts w:ascii="Calibri" w:eastAsia="Times New Roman" w:hAnsi="Calibri" w:cs="Calibri"/>
                <w:b/>
                <w:bCs/>
                <w:color w:val="000000"/>
                <w:kern w:val="0"/>
                <w:sz w:val="18"/>
                <w:szCs w:val="18"/>
                <w14:ligatures w14:val="none"/>
              </w:rPr>
              <w:t>BFGS</w:t>
            </w:r>
          </w:p>
        </w:tc>
        <w:tc>
          <w:tcPr>
            <w:tcW w:w="718" w:type="dxa"/>
            <w:tcBorders>
              <w:top w:val="single" w:sz="4" w:space="0" w:color="auto"/>
              <w:bottom w:val="single" w:sz="4" w:space="0" w:color="auto"/>
            </w:tcBorders>
            <w:shd w:val="clear" w:color="auto" w:fill="auto"/>
            <w:vAlign w:val="center"/>
            <w:hideMark/>
          </w:tcPr>
          <w:p w14:paraId="1E6DBCF4" w14:textId="77777777" w:rsidR="00DD1417" w:rsidRPr="00DD1417" w:rsidRDefault="00DD1417" w:rsidP="00DD1417">
            <w:pPr>
              <w:spacing w:line="276" w:lineRule="auto"/>
              <w:jc w:val="center"/>
              <w:rPr>
                <w:rFonts w:ascii="Calibri" w:eastAsia="Times New Roman" w:hAnsi="Calibri" w:cs="Calibri"/>
                <w:b/>
                <w:bCs/>
                <w:color w:val="000000"/>
                <w:kern w:val="0"/>
                <w:sz w:val="18"/>
                <w:szCs w:val="18"/>
                <w14:ligatures w14:val="none"/>
              </w:rPr>
            </w:pPr>
            <w:r w:rsidRPr="00DD1417">
              <w:rPr>
                <w:rFonts w:ascii="Calibri" w:eastAsia="Times New Roman" w:hAnsi="Calibri" w:cs="Calibri"/>
                <w:b/>
                <w:bCs/>
                <w:color w:val="000000"/>
                <w:kern w:val="0"/>
                <w:sz w:val="18"/>
                <w:szCs w:val="18"/>
                <w14:ligatures w14:val="none"/>
              </w:rPr>
              <w:t>Fit in Map</w:t>
            </w:r>
          </w:p>
        </w:tc>
        <w:tc>
          <w:tcPr>
            <w:tcW w:w="718" w:type="dxa"/>
            <w:tcBorders>
              <w:top w:val="single" w:sz="4" w:space="0" w:color="auto"/>
              <w:bottom w:val="single" w:sz="4" w:space="0" w:color="auto"/>
            </w:tcBorders>
            <w:shd w:val="clear" w:color="auto" w:fill="auto"/>
            <w:vAlign w:val="center"/>
            <w:hideMark/>
          </w:tcPr>
          <w:p w14:paraId="72F6A638" w14:textId="77777777" w:rsidR="00DD1417" w:rsidRPr="00DD1417" w:rsidRDefault="00DD1417" w:rsidP="00DD1417">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corr. diff.</w:t>
            </w:r>
          </w:p>
        </w:tc>
      </w:tr>
      <w:tr w:rsidR="003F22A2" w:rsidRPr="00DD1417" w14:paraId="09BAA076" w14:textId="77777777" w:rsidTr="005D4D1F">
        <w:trPr>
          <w:trHeight w:val="241"/>
        </w:trPr>
        <w:tc>
          <w:tcPr>
            <w:tcW w:w="561" w:type="dxa"/>
            <w:tcBorders>
              <w:top w:val="single" w:sz="4" w:space="0" w:color="auto"/>
              <w:left w:val="single" w:sz="4" w:space="0" w:color="auto"/>
              <w:right w:val="single" w:sz="4" w:space="0" w:color="auto"/>
            </w:tcBorders>
            <w:shd w:val="clear" w:color="auto" w:fill="auto"/>
            <w:vAlign w:val="center"/>
            <w:hideMark/>
          </w:tcPr>
          <w:p w14:paraId="5157E040"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5</w:t>
            </w:r>
          </w:p>
        </w:tc>
        <w:tc>
          <w:tcPr>
            <w:tcW w:w="806" w:type="dxa"/>
            <w:vMerge w:val="restart"/>
            <w:tcBorders>
              <w:top w:val="single" w:sz="4" w:space="0" w:color="auto"/>
              <w:left w:val="single" w:sz="4" w:space="0" w:color="auto"/>
              <w:right w:val="single" w:sz="4" w:space="0" w:color="auto"/>
            </w:tcBorders>
            <w:shd w:val="clear" w:color="auto" w:fill="auto"/>
            <w:vAlign w:val="center"/>
            <w:hideMark/>
          </w:tcPr>
          <w:p w14:paraId="3342C7F3"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0.2821</w:t>
            </w:r>
          </w:p>
        </w:tc>
        <w:tc>
          <w:tcPr>
            <w:tcW w:w="718" w:type="dxa"/>
            <w:tcBorders>
              <w:top w:val="single" w:sz="4" w:space="0" w:color="auto"/>
              <w:left w:val="single" w:sz="4" w:space="0" w:color="auto"/>
            </w:tcBorders>
            <w:shd w:val="clear" w:color="auto" w:fill="auto"/>
            <w:vAlign w:val="center"/>
            <w:hideMark/>
          </w:tcPr>
          <w:p w14:paraId="23FD80CF"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0.5734</w:t>
            </w:r>
          </w:p>
        </w:tc>
        <w:tc>
          <w:tcPr>
            <w:tcW w:w="718" w:type="dxa"/>
            <w:tcBorders>
              <w:top w:val="single" w:sz="4" w:space="0" w:color="auto"/>
            </w:tcBorders>
            <w:shd w:val="clear" w:color="auto" w:fill="auto"/>
            <w:vAlign w:val="center"/>
            <w:hideMark/>
          </w:tcPr>
          <w:p w14:paraId="4F433C45" w14:textId="48B3A0D9"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0.9422</w:t>
            </w:r>
          </w:p>
        </w:tc>
        <w:tc>
          <w:tcPr>
            <w:tcW w:w="718" w:type="dxa"/>
            <w:tcBorders>
              <w:top w:val="single" w:sz="4" w:space="0" w:color="auto"/>
            </w:tcBorders>
            <w:shd w:val="clear" w:color="auto" w:fill="auto"/>
            <w:vAlign w:val="bottom"/>
            <w:hideMark/>
          </w:tcPr>
          <w:p w14:paraId="616C104F" w14:textId="5271D86F"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0.3688</w:t>
            </w:r>
          </w:p>
        </w:tc>
      </w:tr>
      <w:tr w:rsidR="003F22A2" w:rsidRPr="00DD1417" w14:paraId="37B37786"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57AA88B6"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18</w:t>
            </w:r>
          </w:p>
        </w:tc>
        <w:tc>
          <w:tcPr>
            <w:tcW w:w="806" w:type="dxa"/>
            <w:vMerge/>
            <w:tcBorders>
              <w:left w:val="single" w:sz="4" w:space="0" w:color="auto"/>
              <w:right w:val="single" w:sz="4" w:space="0" w:color="auto"/>
            </w:tcBorders>
            <w:vAlign w:val="center"/>
            <w:hideMark/>
          </w:tcPr>
          <w:p w14:paraId="444B90A6"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21F904AD"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0.7425</w:t>
            </w:r>
          </w:p>
        </w:tc>
        <w:tc>
          <w:tcPr>
            <w:tcW w:w="718" w:type="dxa"/>
            <w:shd w:val="clear" w:color="auto" w:fill="auto"/>
            <w:vAlign w:val="center"/>
            <w:hideMark/>
          </w:tcPr>
          <w:p w14:paraId="6935288D" w14:textId="486DE1C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0.9408</w:t>
            </w:r>
          </w:p>
        </w:tc>
        <w:tc>
          <w:tcPr>
            <w:tcW w:w="718" w:type="dxa"/>
            <w:shd w:val="clear" w:color="auto" w:fill="auto"/>
            <w:vAlign w:val="bottom"/>
            <w:hideMark/>
          </w:tcPr>
          <w:p w14:paraId="3761A2E8" w14:textId="43C9CF6A"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0.1983</w:t>
            </w:r>
          </w:p>
        </w:tc>
      </w:tr>
      <w:tr w:rsidR="003F22A2" w:rsidRPr="00DD1417" w14:paraId="34B4423E"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7AFD0FF7"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23</w:t>
            </w:r>
          </w:p>
        </w:tc>
        <w:tc>
          <w:tcPr>
            <w:tcW w:w="806" w:type="dxa"/>
            <w:vMerge/>
            <w:tcBorders>
              <w:left w:val="single" w:sz="4" w:space="0" w:color="auto"/>
              <w:right w:val="single" w:sz="4" w:space="0" w:color="auto"/>
            </w:tcBorders>
            <w:vAlign w:val="center"/>
            <w:hideMark/>
          </w:tcPr>
          <w:p w14:paraId="595A7116"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7DB14AA8"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0.6452</w:t>
            </w:r>
          </w:p>
        </w:tc>
        <w:tc>
          <w:tcPr>
            <w:tcW w:w="718" w:type="dxa"/>
            <w:shd w:val="clear" w:color="auto" w:fill="auto"/>
            <w:vAlign w:val="center"/>
            <w:hideMark/>
          </w:tcPr>
          <w:p w14:paraId="1589FDEE" w14:textId="2B774F49"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0.9415</w:t>
            </w:r>
          </w:p>
        </w:tc>
        <w:tc>
          <w:tcPr>
            <w:tcW w:w="718" w:type="dxa"/>
            <w:shd w:val="clear" w:color="auto" w:fill="auto"/>
            <w:vAlign w:val="bottom"/>
            <w:hideMark/>
          </w:tcPr>
          <w:p w14:paraId="69DF4057" w14:textId="60DB7973"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0.2963</w:t>
            </w:r>
          </w:p>
        </w:tc>
      </w:tr>
      <w:tr w:rsidR="003F22A2" w:rsidRPr="00DD1417" w14:paraId="49357A2A"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025E08F0"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37</w:t>
            </w:r>
          </w:p>
        </w:tc>
        <w:tc>
          <w:tcPr>
            <w:tcW w:w="806" w:type="dxa"/>
            <w:vMerge/>
            <w:tcBorders>
              <w:left w:val="single" w:sz="4" w:space="0" w:color="auto"/>
              <w:right w:val="single" w:sz="4" w:space="0" w:color="auto"/>
            </w:tcBorders>
            <w:vAlign w:val="center"/>
            <w:hideMark/>
          </w:tcPr>
          <w:p w14:paraId="6C898C71"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73DDC02A"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0.6654</w:t>
            </w:r>
          </w:p>
        </w:tc>
        <w:tc>
          <w:tcPr>
            <w:tcW w:w="718" w:type="dxa"/>
            <w:shd w:val="clear" w:color="auto" w:fill="auto"/>
            <w:vAlign w:val="center"/>
            <w:hideMark/>
          </w:tcPr>
          <w:p w14:paraId="1D21F86E" w14:textId="1D2638DC"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0.9418</w:t>
            </w:r>
          </w:p>
        </w:tc>
        <w:tc>
          <w:tcPr>
            <w:tcW w:w="718" w:type="dxa"/>
            <w:shd w:val="clear" w:color="auto" w:fill="auto"/>
            <w:vAlign w:val="bottom"/>
            <w:hideMark/>
          </w:tcPr>
          <w:p w14:paraId="3B446077" w14:textId="4BDC32C5"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0.2764</w:t>
            </w:r>
          </w:p>
        </w:tc>
      </w:tr>
      <w:tr w:rsidR="003F22A2" w:rsidRPr="00DD1417" w14:paraId="5F0935E9"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239C7B4B"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49</w:t>
            </w:r>
          </w:p>
        </w:tc>
        <w:tc>
          <w:tcPr>
            <w:tcW w:w="806" w:type="dxa"/>
            <w:vMerge/>
            <w:tcBorders>
              <w:left w:val="single" w:sz="4" w:space="0" w:color="auto"/>
              <w:right w:val="single" w:sz="4" w:space="0" w:color="auto"/>
            </w:tcBorders>
            <w:vAlign w:val="center"/>
            <w:hideMark/>
          </w:tcPr>
          <w:p w14:paraId="4532C483"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47A9AE61"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0.5543</w:t>
            </w:r>
          </w:p>
        </w:tc>
        <w:tc>
          <w:tcPr>
            <w:tcW w:w="718" w:type="dxa"/>
            <w:shd w:val="clear" w:color="auto" w:fill="auto"/>
            <w:vAlign w:val="center"/>
            <w:hideMark/>
          </w:tcPr>
          <w:p w14:paraId="5393A271" w14:textId="2920BBAC"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0.9409</w:t>
            </w:r>
          </w:p>
        </w:tc>
        <w:tc>
          <w:tcPr>
            <w:tcW w:w="718" w:type="dxa"/>
            <w:shd w:val="clear" w:color="auto" w:fill="auto"/>
            <w:vAlign w:val="bottom"/>
            <w:hideMark/>
          </w:tcPr>
          <w:p w14:paraId="61CBB5C5" w14:textId="35760947"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0.3866</w:t>
            </w:r>
          </w:p>
        </w:tc>
      </w:tr>
      <w:tr w:rsidR="003F22A2" w:rsidRPr="00DD1417" w14:paraId="10571EBC"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7F660255"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51</w:t>
            </w:r>
          </w:p>
        </w:tc>
        <w:tc>
          <w:tcPr>
            <w:tcW w:w="806" w:type="dxa"/>
            <w:vMerge/>
            <w:tcBorders>
              <w:left w:val="single" w:sz="4" w:space="0" w:color="auto"/>
              <w:right w:val="single" w:sz="4" w:space="0" w:color="auto"/>
            </w:tcBorders>
            <w:vAlign w:val="center"/>
            <w:hideMark/>
          </w:tcPr>
          <w:p w14:paraId="07747D27"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1AF207D4"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0.8342</w:t>
            </w:r>
          </w:p>
        </w:tc>
        <w:tc>
          <w:tcPr>
            <w:tcW w:w="718" w:type="dxa"/>
            <w:shd w:val="clear" w:color="auto" w:fill="auto"/>
            <w:vAlign w:val="center"/>
            <w:hideMark/>
          </w:tcPr>
          <w:p w14:paraId="52230E81" w14:textId="2861F15A"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0.9417</w:t>
            </w:r>
          </w:p>
        </w:tc>
        <w:tc>
          <w:tcPr>
            <w:tcW w:w="718" w:type="dxa"/>
            <w:shd w:val="clear" w:color="auto" w:fill="auto"/>
            <w:vAlign w:val="bottom"/>
            <w:hideMark/>
          </w:tcPr>
          <w:p w14:paraId="25F05770" w14:textId="433A61C9"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0.1075</w:t>
            </w:r>
          </w:p>
        </w:tc>
      </w:tr>
      <w:tr w:rsidR="003F22A2" w:rsidRPr="00DD1417" w14:paraId="1DC0DB5B"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7942CADD"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64</w:t>
            </w:r>
          </w:p>
        </w:tc>
        <w:tc>
          <w:tcPr>
            <w:tcW w:w="806" w:type="dxa"/>
            <w:vMerge/>
            <w:tcBorders>
              <w:left w:val="single" w:sz="4" w:space="0" w:color="auto"/>
              <w:right w:val="single" w:sz="4" w:space="0" w:color="auto"/>
            </w:tcBorders>
            <w:vAlign w:val="center"/>
            <w:hideMark/>
          </w:tcPr>
          <w:p w14:paraId="126D85CF"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0EB3240E"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0.6575</w:t>
            </w:r>
          </w:p>
        </w:tc>
        <w:tc>
          <w:tcPr>
            <w:tcW w:w="718" w:type="dxa"/>
            <w:shd w:val="clear" w:color="auto" w:fill="auto"/>
            <w:vAlign w:val="center"/>
            <w:hideMark/>
          </w:tcPr>
          <w:p w14:paraId="097AD600" w14:textId="2B0B4154"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0.9417</w:t>
            </w:r>
          </w:p>
        </w:tc>
        <w:tc>
          <w:tcPr>
            <w:tcW w:w="718" w:type="dxa"/>
            <w:shd w:val="clear" w:color="auto" w:fill="auto"/>
            <w:vAlign w:val="bottom"/>
            <w:hideMark/>
          </w:tcPr>
          <w:p w14:paraId="48707838" w14:textId="1A1EA0D7"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0.2842</w:t>
            </w:r>
          </w:p>
        </w:tc>
      </w:tr>
      <w:tr w:rsidR="003F22A2" w:rsidRPr="00DD1417" w14:paraId="2A6A29A5"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0AABF1D3"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72</w:t>
            </w:r>
          </w:p>
        </w:tc>
        <w:tc>
          <w:tcPr>
            <w:tcW w:w="806" w:type="dxa"/>
            <w:vMerge/>
            <w:tcBorders>
              <w:left w:val="single" w:sz="4" w:space="0" w:color="auto"/>
              <w:right w:val="single" w:sz="4" w:space="0" w:color="auto"/>
            </w:tcBorders>
            <w:vAlign w:val="center"/>
            <w:hideMark/>
          </w:tcPr>
          <w:p w14:paraId="0168F53C"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3294C083"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0.5984</w:t>
            </w:r>
          </w:p>
        </w:tc>
        <w:tc>
          <w:tcPr>
            <w:tcW w:w="718" w:type="dxa"/>
            <w:shd w:val="clear" w:color="auto" w:fill="auto"/>
            <w:vAlign w:val="center"/>
            <w:hideMark/>
          </w:tcPr>
          <w:p w14:paraId="0FAA2089" w14:textId="517548A1"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0.9413</w:t>
            </w:r>
          </w:p>
        </w:tc>
        <w:tc>
          <w:tcPr>
            <w:tcW w:w="718" w:type="dxa"/>
            <w:shd w:val="clear" w:color="auto" w:fill="auto"/>
            <w:vAlign w:val="bottom"/>
            <w:hideMark/>
          </w:tcPr>
          <w:p w14:paraId="0CAED691" w14:textId="262E4606"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0.3429</w:t>
            </w:r>
          </w:p>
        </w:tc>
      </w:tr>
      <w:tr w:rsidR="003F22A2" w:rsidRPr="00DD1417" w14:paraId="3B76BAC7"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45CC5A2C"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85</w:t>
            </w:r>
          </w:p>
        </w:tc>
        <w:tc>
          <w:tcPr>
            <w:tcW w:w="806" w:type="dxa"/>
            <w:vMerge/>
            <w:tcBorders>
              <w:left w:val="single" w:sz="4" w:space="0" w:color="auto"/>
              <w:right w:val="single" w:sz="4" w:space="0" w:color="auto"/>
            </w:tcBorders>
            <w:vAlign w:val="center"/>
            <w:hideMark/>
          </w:tcPr>
          <w:p w14:paraId="4BAC2728"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26671189"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0.6086</w:t>
            </w:r>
          </w:p>
        </w:tc>
        <w:tc>
          <w:tcPr>
            <w:tcW w:w="718" w:type="dxa"/>
            <w:shd w:val="clear" w:color="auto" w:fill="auto"/>
            <w:vAlign w:val="center"/>
            <w:hideMark/>
          </w:tcPr>
          <w:p w14:paraId="5B186CBD" w14:textId="39CA6C34"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0.9411</w:t>
            </w:r>
          </w:p>
        </w:tc>
        <w:tc>
          <w:tcPr>
            <w:tcW w:w="718" w:type="dxa"/>
            <w:shd w:val="clear" w:color="auto" w:fill="auto"/>
            <w:vAlign w:val="bottom"/>
            <w:hideMark/>
          </w:tcPr>
          <w:p w14:paraId="531082CC" w14:textId="543C6DC5"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0.3325</w:t>
            </w:r>
          </w:p>
        </w:tc>
      </w:tr>
      <w:tr w:rsidR="003F22A2" w:rsidRPr="00DD1417" w14:paraId="41960B91"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54E848FF"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93</w:t>
            </w:r>
          </w:p>
        </w:tc>
        <w:tc>
          <w:tcPr>
            <w:tcW w:w="806" w:type="dxa"/>
            <w:vMerge/>
            <w:tcBorders>
              <w:left w:val="single" w:sz="4" w:space="0" w:color="auto"/>
              <w:right w:val="single" w:sz="4" w:space="0" w:color="auto"/>
            </w:tcBorders>
            <w:vAlign w:val="center"/>
            <w:hideMark/>
          </w:tcPr>
          <w:p w14:paraId="6E453D45"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714C69B6"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0.7474</w:t>
            </w:r>
          </w:p>
        </w:tc>
        <w:tc>
          <w:tcPr>
            <w:tcW w:w="718" w:type="dxa"/>
            <w:shd w:val="clear" w:color="auto" w:fill="auto"/>
            <w:vAlign w:val="center"/>
            <w:hideMark/>
          </w:tcPr>
          <w:p w14:paraId="1B806FD1" w14:textId="6618C9B6"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0.9406</w:t>
            </w:r>
          </w:p>
        </w:tc>
        <w:tc>
          <w:tcPr>
            <w:tcW w:w="718" w:type="dxa"/>
            <w:shd w:val="clear" w:color="auto" w:fill="auto"/>
            <w:vAlign w:val="bottom"/>
            <w:hideMark/>
          </w:tcPr>
          <w:p w14:paraId="294E72C7" w14:textId="55494DAE"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0.1932</w:t>
            </w:r>
          </w:p>
        </w:tc>
      </w:tr>
      <w:tr w:rsidR="003F22A2" w:rsidRPr="00DD1417" w14:paraId="52B2FBDD"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34469A42"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101</w:t>
            </w:r>
          </w:p>
        </w:tc>
        <w:tc>
          <w:tcPr>
            <w:tcW w:w="806" w:type="dxa"/>
            <w:vMerge/>
            <w:tcBorders>
              <w:left w:val="single" w:sz="4" w:space="0" w:color="auto"/>
              <w:right w:val="single" w:sz="4" w:space="0" w:color="auto"/>
            </w:tcBorders>
            <w:vAlign w:val="center"/>
            <w:hideMark/>
          </w:tcPr>
          <w:p w14:paraId="1398B4FD"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64640DAC"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0.3352</w:t>
            </w:r>
          </w:p>
        </w:tc>
        <w:tc>
          <w:tcPr>
            <w:tcW w:w="718" w:type="dxa"/>
            <w:shd w:val="clear" w:color="auto" w:fill="auto"/>
            <w:vAlign w:val="center"/>
            <w:hideMark/>
          </w:tcPr>
          <w:p w14:paraId="6D6D6F6D" w14:textId="5A61DADD"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0.9385</w:t>
            </w:r>
          </w:p>
        </w:tc>
        <w:tc>
          <w:tcPr>
            <w:tcW w:w="718" w:type="dxa"/>
            <w:shd w:val="clear" w:color="auto" w:fill="auto"/>
            <w:vAlign w:val="bottom"/>
            <w:hideMark/>
          </w:tcPr>
          <w:p w14:paraId="1A5890AD" w14:textId="45A7DF54"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0.6033</w:t>
            </w:r>
          </w:p>
        </w:tc>
      </w:tr>
      <w:tr w:rsidR="003F22A2" w:rsidRPr="00DD1417" w14:paraId="2C2A8824"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37751DE9"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108</w:t>
            </w:r>
          </w:p>
        </w:tc>
        <w:tc>
          <w:tcPr>
            <w:tcW w:w="806" w:type="dxa"/>
            <w:vMerge/>
            <w:tcBorders>
              <w:left w:val="single" w:sz="4" w:space="0" w:color="auto"/>
              <w:right w:val="single" w:sz="4" w:space="0" w:color="auto"/>
            </w:tcBorders>
            <w:vAlign w:val="center"/>
            <w:hideMark/>
          </w:tcPr>
          <w:p w14:paraId="23093835"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33BE0473"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0.6031</w:t>
            </w:r>
          </w:p>
        </w:tc>
        <w:tc>
          <w:tcPr>
            <w:tcW w:w="718" w:type="dxa"/>
            <w:shd w:val="clear" w:color="auto" w:fill="auto"/>
            <w:vAlign w:val="center"/>
            <w:hideMark/>
          </w:tcPr>
          <w:p w14:paraId="1BBD764A" w14:textId="2B23BF3A"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0.9406</w:t>
            </w:r>
          </w:p>
        </w:tc>
        <w:tc>
          <w:tcPr>
            <w:tcW w:w="718" w:type="dxa"/>
            <w:shd w:val="clear" w:color="auto" w:fill="auto"/>
            <w:vAlign w:val="bottom"/>
            <w:hideMark/>
          </w:tcPr>
          <w:p w14:paraId="4E6FA570" w14:textId="39E24D52"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0.3375</w:t>
            </w:r>
          </w:p>
        </w:tc>
      </w:tr>
      <w:tr w:rsidR="003F22A2" w:rsidRPr="00DD1417" w14:paraId="3BF65928"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76B5875F"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114</w:t>
            </w:r>
          </w:p>
        </w:tc>
        <w:tc>
          <w:tcPr>
            <w:tcW w:w="806" w:type="dxa"/>
            <w:vMerge/>
            <w:tcBorders>
              <w:left w:val="single" w:sz="4" w:space="0" w:color="auto"/>
              <w:right w:val="single" w:sz="4" w:space="0" w:color="auto"/>
            </w:tcBorders>
            <w:vAlign w:val="center"/>
            <w:hideMark/>
          </w:tcPr>
          <w:p w14:paraId="2D172D7E"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6D38F67D"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0.7346</w:t>
            </w:r>
          </w:p>
        </w:tc>
        <w:tc>
          <w:tcPr>
            <w:tcW w:w="718" w:type="dxa"/>
            <w:shd w:val="clear" w:color="auto" w:fill="auto"/>
            <w:vAlign w:val="center"/>
            <w:hideMark/>
          </w:tcPr>
          <w:p w14:paraId="3D5510B2" w14:textId="64D88040"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0.9412</w:t>
            </w:r>
          </w:p>
        </w:tc>
        <w:tc>
          <w:tcPr>
            <w:tcW w:w="718" w:type="dxa"/>
            <w:shd w:val="clear" w:color="auto" w:fill="auto"/>
            <w:vAlign w:val="bottom"/>
            <w:hideMark/>
          </w:tcPr>
          <w:p w14:paraId="036E5D1A" w14:textId="24AFF8CE"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0.2066</w:t>
            </w:r>
          </w:p>
        </w:tc>
      </w:tr>
      <w:tr w:rsidR="003F22A2" w:rsidRPr="00DD1417" w14:paraId="65928639"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74C71B89"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123</w:t>
            </w:r>
          </w:p>
        </w:tc>
        <w:tc>
          <w:tcPr>
            <w:tcW w:w="806" w:type="dxa"/>
            <w:vMerge/>
            <w:tcBorders>
              <w:left w:val="single" w:sz="4" w:space="0" w:color="auto"/>
              <w:right w:val="single" w:sz="4" w:space="0" w:color="auto"/>
            </w:tcBorders>
            <w:vAlign w:val="center"/>
            <w:hideMark/>
          </w:tcPr>
          <w:p w14:paraId="157845F7"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4220DD7C"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0.8003</w:t>
            </w:r>
          </w:p>
        </w:tc>
        <w:tc>
          <w:tcPr>
            <w:tcW w:w="718" w:type="dxa"/>
            <w:shd w:val="clear" w:color="auto" w:fill="auto"/>
            <w:vAlign w:val="center"/>
            <w:hideMark/>
          </w:tcPr>
          <w:p w14:paraId="01DDC634" w14:textId="4F39E5D5"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0.9415</w:t>
            </w:r>
          </w:p>
        </w:tc>
        <w:tc>
          <w:tcPr>
            <w:tcW w:w="718" w:type="dxa"/>
            <w:shd w:val="clear" w:color="auto" w:fill="auto"/>
            <w:vAlign w:val="bottom"/>
            <w:hideMark/>
          </w:tcPr>
          <w:p w14:paraId="34095870" w14:textId="328708FA"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0.1412</w:t>
            </w:r>
          </w:p>
        </w:tc>
      </w:tr>
      <w:tr w:rsidR="003F22A2" w:rsidRPr="00DD1417" w14:paraId="187FA1DA"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413418C4"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127</w:t>
            </w:r>
          </w:p>
        </w:tc>
        <w:tc>
          <w:tcPr>
            <w:tcW w:w="806" w:type="dxa"/>
            <w:vMerge/>
            <w:tcBorders>
              <w:left w:val="single" w:sz="4" w:space="0" w:color="auto"/>
              <w:right w:val="single" w:sz="4" w:space="0" w:color="auto"/>
            </w:tcBorders>
            <w:vAlign w:val="center"/>
            <w:hideMark/>
          </w:tcPr>
          <w:p w14:paraId="06A6EBCD"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4CB0CDB8"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0.5647</w:t>
            </w:r>
          </w:p>
        </w:tc>
        <w:tc>
          <w:tcPr>
            <w:tcW w:w="718" w:type="dxa"/>
            <w:shd w:val="clear" w:color="auto" w:fill="auto"/>
            <w:vAlign w:val="center"/>
            <w:hideMark/>
          </w:tcPr>
          <w:p w14:paraId="35D0F92A" w14:textId="6DBD8CC5"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0.941</w:t>
            </w:r>
          </w:p>
        </w:tc>
        <w:tc>
          <w:tcPr>
            <w:tcW w:w="718" w:type="dxa"/>
            <w:shd w:val="clear" w:color="auto" w:fill="auto"/>
            <w:vAlign w:val="bottom"/>
            <w:hideMark/>
          </w:tcPr>
          <w:p w14:paraId="2CF39A9F" w14:textId="4699DB54"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0.3763</w:t>
            </w:r>
          </w:p>
        </w:tc>
      </w:tr>
      <w:tr w:rsidR="003F22A2" w:rsidRPr="00DD1417" w14:paraId="54B39332"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7370E4BC"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132</w:t>
            </w:r>
          </w:p>
        </w:tc>
        <w:tc>
          <w:tcPr>
            <w:tcW w:w="806" w:type="dxa"/>
            <w:vMerge/>
            <w:tcBorders>
              <w:left w:val="single" w:sz="4" w:space="0" w:color="auto"/>
              <w:right w:val="single" w:sz="4" w:space="0" w:color="auto"/>
            </w:tcBorders>
            <w:vAlign w:val="center"/>
            <w:hideMark/>
          </w:tcPr>
          <w:p w14:paraId="4D03F782"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2C3B0FC4"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0.7344</w:t>
            </w:r>
          </w:p>
        </w:tc>
        <w:tc>
          <w:tcPr>
            <w:tcW w:w="718" w:type="dxa"/>
            <w:shd w:val="clear" w:color="auto" w:fill="auto"/>
            <w:vAlign w:val="center"/>
            <w:hideMark/>
          </w:tcPr>
          <w:p w14:paraId="70D8AE5D" w14:textId="576715DD"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0.9403</w:t>
            </w:r>
          </w:p>
        </w:tc>
        <w:tc>
          <w:tcPr>
            <w:tcW w:w="718" w:type="dxa"/>
            <w:shd w:val="clear" w:color="auto" w:fill="auto"/>
            <w:vAlign w:val="bottom"/>
            <w:hideMark/>
          </w:tcPr>
          <w:p w14:paraId="43A60FA9" w14:textId="252C1AEB"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0.2059</w:t>
            </w:r>
          </w:p>
        </w:tc>
      </w:tr>
      <w:tr w:rsidR="003F22A2" w:rsidRPr="00DD1417" w14:paraId="4AA2B31A"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0822C5FA"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139</w:t>
            </w:r>
          </w:p>
        </w:tc>
        <w:tc>
          <w:tcPr>
            <w:tcW w:w="806" w:type="dxa"/>
            <w:vMerge/>
            <w:tcBorders>
              <w:left w:val="single" w:sz="4" w:space="0" w:color="auto"/>
              <w:right w:val="single" w:sz="4" w:space="0" w:color="auto"/>
            </w:tcBorders>
            <w:vAlign w:val="center"/>
            <w:hideMark/>
          </w:tcPr>
          <w:p w14:paraId="3911AF02"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7673B97D"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0.5988</w:t>
            </w:r>
          </w:p>
        </w:tc>
        <w:tc>
          <w:tcPr>
            <w:tcW w:w="718" w:type="dxa"/>
            <w:shd w:val="clear" w:color="auto" w:fill="auto"/>
            <w:vAlign w:val="center"/>
            <w:hideMark/>
          </w:tcPr>
          <w:p w14:paraId="509FE17A" w14:textId="35A8B3E8"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0.9416</w:t>
            </w:r>
          </w:p>
        </w:tc>
        <w:tc>
          <w:tcPr>
            <w:tcW w:w="718" w:type="dxa"/>
            <w:shd w:val="clear" w:color="auto" w:fill="auto"/>
            <w:vAlign w:val="bottom"/>
            <w:hideMark/>
          </w:tcPr>
          <w:p w14:paraId="2099E2E8" w14:textId="4256A6A0"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0.3428</w:t>
            </w:r>
          </w:p>
        </w:tc>
      </w:tr>
      <w:tr w:rsidR="003F22A2" w:rsidRPr="00DD1417" w14:paraId="50FCE8EC"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5EBDB799"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141</w:t>
            </w:r>
          </w:p>
        </w:tc>
        <w:tc>
          <w:tcPr>
            <w:tcW w:w="806" w:type="dxa"/>
            <w:vMerge/>
            <w:tcBorders>
              <w:left w:val="single" w:sz="4" w:space="0" w:color="auto"/>
              <w:right w:val="single" w:sz="4" w:space="0" w:color="auto"/>
            </w:tcBorders>
            <w:vAlign w:val="center"/>
            <w:hideMark/>
          </w:tcPr>
          <w:p w14:paraId="2F39498A"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43C70E9F"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0.8004</w:t>
            </w:r>
          </w:p>
        </w:tc>
        <w:tc>
          <w:tcPr>
            <w:tcW w:w="718" w:type="dxa"/>
            <w:shd w:val="clear" w:color="auto" w:fill="auto"/>
            <w:vAlign w:val="center"/>
            <w:hideMark/>
          </w:tcPr>
          <w:p w14:paraId="4688BB49" w14:textId="45F4D8E0"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0.9415</w:t>
            </w:r>
          </w:p>
        </w:tc>
        <w:tc>
          <w:tcPr>
            <w:tcW w:w="718" w:type="dxa"/>
            <w:shd w:val="clear" w:color="auto" w:fill="auto"/>
            <w:vAlign w:val="bottom"/>
            <w:hideMark/>
          </w:tcPr>
          <w:p w14:paraId="0685AAFA" w14:textId="58EDA1B8"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0.1411</w:t>
            </w:r>
          </w:p>
        </w:tc>
      </w:tr>
      <w:tr w:rsidR="003F22A2" w:rsidRPr="00DD1417" w14:paraId="455A14B8" w14:textId="77777777" w:rsidTr="005D4D1F">
        <w:trPr>
          <w:trHeight w:val="241"/>
        </w:trPr>
        <w:tc>
          <w:tcPr>
            <w:tcW w:w="561" w:type="dxa"/>
            <w:tcBorders>
              <w:left w:val="single" w:sz="4" w:space="0" w:color="auto"/>
              <w:right w:val="single" w:sz="4" w:space="0" w:color="auto"/>
            </w:tcBorders>
            <w:shd w:val="clear" w:color="auto" w:fill="auto"/>
            <w:vAlign w:val="center"/>
            <w:hideMark/>
          </w:tcPr>
          <w:p w14:paraId="1180971B"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144</w:t>
            </w:r>
          </w:p>
        </w:tc>
        <w:tc>
          <w:tcPr>
            <w:tcW w:w="806" w:type="dxa"/>
            <w:vMerge/>
            <w:tcBorders>
              <w:left w:val="single" w:sz="4" w:space="0" w:color="auto"/>
              <w:right w:val="single" w:sz="4" w:space="0" w:color="auto"/>
            </w:tcBorders>
            <w:vAlign w:val="center"/>
            <w:hideMark/>
          </w:tcPr>
          <w:p w14:paraId="0D319378"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41F31FF6"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0.7065</w:t>
            </w:r>
          </w:p>
        </w:tc>
        <w:tc>
          <w:tcPr>
            <w:tcW w:w="718" w:type="dxa"/>
            <w:shd w:val="clear" w:color="auto" w:fill="auto"/>
            <w:vAlign w:val="center"/>
            <w:hideMark/>
          </w:tcPr>
          <w:p w14:paraId="271DF124" w14:textId="37E2A2A5"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0.9417</w:t>
            </w:r>
          </w:p>
        </w:tc>
        <w:tc>
          <w:tcPr>
            <w:tcW w:w="718" w:type="dxa"/>
            <w:shd w:val="clear" w:color="auto" w:fill="auto"/>
            <w:vAlign w:val="bottom"/>
            <w:hideMark/>
          </w:tcPr>
          <w:p w14:paraId="42B8C493" w14:textId="5B0F4794"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0.2352</w:t>
            </w:r>
          </w:p>
        </w:tc>
      </w:tr>
      <w:tr w:rsidR="003F22A2" w:rsidRPr="00DD1417" w14:paraId="36863A38" w14:textId="77777777" w:rsidTr="005D4D1F">
        <w:trPr>
          <w:trHeight w:val="241"/>
        </w:trPr>
        <w:tc>
          <w:tcPr>
            <w:tcW w:w="561" w:type="dxa"/>
            <w:tcBorders>
              <w:left w:val="single" w:sz="4" w:space="0" w:color="auto"/>
              <w:bottom w:val="single" w:sz="4" w:space="0" w:color="auto"/>
              <w:right w:val="single" w:sz="4" w:space="0" w:color="auto"/>
            </w:tcBorders>
            <w:shd w:val="clear" w:color="auto" w:fill="auto"/>
            <w:vAlign w:val="center"/>
            <w:hideMark/>
          </w:tcPr>
          <w:p w14:paraId="2BD99E1A"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150</w:t>
            </w:r>
          </w:p>
        </w:tc>
        <w:tc>
          <w:tcPr>
            <w:tcW w:w="806" w:type="dxa"/>
            <w:vMerge/>
            <w:tcBorders>
              <w:left w:val="single" w:sz="4" w:space="0" w:color="auto"/>
              <w:bottom w:val="single" w:sz="4" w:space="0" w:color="auto"/>
              <w:right w:val="single" w:sz="4" w:space="0" w:color="auto"/>
            </w:tcBorders>
            <w:vAlign w:val="center"/>
            <w:hideMark/>
          </w:tcPr>
          <w:p w14:paraId="56931B51" w14:textId="77777777" w:rsidR="003F22A2" w:rsidRPr="00DD1417"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bottom w:val="single" w:sz="4" w:space="0" w:color="auto"/>
            </w:tcBorders>
            <w:shd w:val="clear" w:color="auto" w:fill="auto"/>
            <w:vAlign w:val="center"/>
            <w:hideMark/>
          </w:tcPr>
          <w:p w14:paraId="648BE464" w14:textId="77777777"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sidRPr="00DD1417">
              <w:rPr>
                <w:rFonts w:ascii="Calibri" w:eastAsia="Times New Roman" w:hAnsi="Calibri" w:cs="Calibri"/>
                <w:color w:val="000000"/>
                <w:kern w:val="0"/>
                <w:sz w:val="18"/>
                <w:szCs w:val="18"/>
                <w14:ligatures w14:val="none"/>
              </w:rPr>
              <w:t>0.603</w:t>
            </w:r>
          </w:p>
        </w:tc>
        <w:tc>
          <w:tcPr>
            <w:tcW w:w="718" w:type="dxa"/>
            <w:tcBorders>
              <w:bottom w:val="single" w:sz="4" w:space="0" w:color="auto"/>
            </w:tcBorders>
            <w:shd w:val="clear" w:color="auto" w:fill="auto"/>
            <w:vAlign w:val="center"/>
            <w:hideMark/>
          </w:tcPr>
          <w:p w14:paraId="65C5B4BB" w14:textId="1A3759F6" w:rsidR="003F22A2" w:rsidRPr="00DD1417"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0.9415</w:t>
            </w:r>
          </w:p>
        </w:tc>
        <w:tc>
          <w:tcPr>
            <w:tcW w:w="718" w:type="dxa"/>
            <w:tcBorders>
              <w:bottom w:val="single" w:sz="4" w:space="0" w:color="auto"/>
            </w:tcBorders>
            <w:shd w:val="clear" w:color="auto" w:fill="auto"/>
            <w:vAlign w:val="bottom"/>
            <w:hideMark/>
          </w:tcPr>
          <w:p w14:paraId="6CB3530E" w14:textId="6DDD819A" w:rsidR="003F22A2" w:rsidRPr="00BD39A8" w:rsidRDefault="003F22A2" w:rsidP="003F22A2">
            <w:pPr>
              <w:spacing w:line="276" w:lineRule="auto"/>
              <w:jc w:val="center"/>
              <w:rPr>
                <w:rFonts w:ascii="Calibri" w:eastAsia="Times New Roman" w:hAnsi="Calibri" w:cs="Calibri"/>
                <w:color w:val="000000"/>
                <w:kern w:val="0"/>
                <w:sz w:val="18"/>
                <w:szCs w:val="18"/>
                <w14:ligatures w14:val="none"/>
              </w:rPr>
            </w:pPr>
            <w:r w:rsidRPr="00BD39A8">
              <w:rPr>
                <w:rFonts w:ascii="Calibri" w:hAnsi="Calibri" w:cs="Calibri"/>
                <w:color w:val="000000"/>
                <w:sz w:val="18"/>
                <w:szCs w:val="18"/>
              </w:rPr>
              <w:t>0.3385</w:t>
            </w:r>
          </w:p>
        </w:tc>
      </w:tr>
      <w:tr w:rsidR="00EE77E7" w:rsidRPr="00DD1417" w14:paraId="6328A52A" w14:textId="77777777" w:rsidTr="006C5B00">
        <w:trPr>
          <w:trHeight w:val="241"/>
        </w:trPr>
        <w:tc>
          <w:tcPr>
            <w:tcW w:w="561" w:type="dxa"/>
            <w:tcBorders>
              <w:top w:val="single" w:sz="4" w:space="0" w:color="auto"/>
              <w:left w:val="single" w:sz="4" w:space="0" w:color="auto"/>
              <w:bottom w:val="single" w:sz="4" w:space="0" w:color="auto"/>
              <w:right w:val="nil"/>
            </w:tcBorders>
            <w:shd w:val="clear" w:color="auto" w:fill="auto"/>
            <w:vAlign w:val="center"/>
          </w:tcPr>
          <w:p w14:paraId="1ABD5F9A" w14:textId="096FCEEB" w:rsidR="00EE77E7" w:rsidRPr="003364D1" w:rsidRDefault="003364D1" w:rsidP="003F22A2">
            <w:pPr>
              <w:spacing w:line="276" w:lineRule="auto"/>
              <w:jc w:val="center"/>
              <w:rPr>
                <w:rFonts w:ascii="Calibri" w:eastAsia="Times New Roman" w:hAnsi="Calibri" w:cs="Calibri"/>
                <w:b/>
                <w:bCs/>
                <w:color w:val="000000"/>
                <w:kern w:val="0"/>
                <w:sz w:val="18"/>
                <w:szCs w:val="18"/>
                <w14:ligatures w14:val="none"/>
              </w:rPr>
            </w:pPr>
            <w:r w:rsidRPr="003364D1">
              <w:rPr>
                <w:rFonts w:ascii="Calibri" w:eastAsia="Times New Roman" w:hAnsi="Calibri" w:cs="Calibri"/>
                <w:b/>
                <w:bCs/>
                <w:color w:val="000000"/>
                <w:kern w:val="0"/>
                <w:sz w:val="18"/>
                <w:szCs w:val="18"/>
                <w14:ligatures w14:val="none"/>
              </w:rPr>
              <w:t>a</w:t>
            </w:r>
            <w:r w:rsidR="00EE344F" w:rsidRPr="003364D1">
              <w:rPr>
                <w:rFonts w:ascii="Calibri" w:eastAsia="Times New Roman" w:hAnsi="Calibri" w:cs="Calibri"/>
                <w:b/>
                <w:bCs/>
                <w:color w:val="000000"/>
                <w:kern w:val="0"/>
                <w:sz w:val="18"/>
                <w:szCs w:val="18"/>
                <w14:ligatures w14:val="none"/>
              </w:rPr>
              <w:t>vg.</w:t>
            </w:r>
          </w:p>
        </w:tc>
        <w:tc>
          <w:tcPr>
            <w:tcW w:w="806" w:type="dxa"/>
            <w:tcBorders>
              <w:top w:val="single" w:sz="4" w:space="0" w:color="auto"/>
              <w:left w:val="nil"/>
              <w:bottom w:val="single" w:sz="4" w:space="0" w:color="auto"/>
            </w:tcBorders>
            <w:vAlign w:val="center"/>
          </w:tcPr>
          <w:p w14:paraId="6E095369" w14:textId="77777777" w:rsidR="00EE77E7" w:rsidRPr="00DD1417" w:rsidRDefault="00EE77E7" w:rsidP="003F22A2">
            <w:pPr>
              <w:spacing w:line="276" w:lineRule="auto"/>
              <w:rPr>
                <w:rFonts w:ascii="Calibri" w:eastAsia="Times New Roman" w:hAnsi="Calibri" w:cs="Calibri"/>
                <w:color w:val="000000"/>
                <w:kern w:val="0"/>
                <w:sz w:val="18"/>
                <w:szCs w:val="18"/>
                <w14:ligatures w14:val="none"/>
              </w:rPr>
            </w:pPr>
          </w:p>
        </w:tc>
        <w:tc>
          <w:tcPr>
            <w:tcW w:w="718" w:type="dxa"/>
            <w:tcBorders>
              <w:top w:val="single" w:sz="4" w:space="0" w:color="auto"/>
              <w:bottom w:val="single" w:sz="4" w:space="0" w:color="auto"/>
            </w:tcBorders>
            <w:shd w:val="clear" w:color="auto" w:fill="auto"/>
            <w:vAlign w:val="center"/>
          </w:tcPr>
          <w:p w14:paraId="76D1DEE3" w14:textId="0C08926F" w:rsidR="00EE77E7" w:rsidRPr="003364D1" w:rsidRDefault="00C1352A" w:rsidP="003F22A2">
            <w:pPr>
              <w:spacing w:line="276" w:lineRule="auto"/>
              <w:jc w:val="center"/>
              <w:rPr>
                <w:rFonts w:ascii="Calibri" w:eastAsia="Times New Roman" w:hAnsi="Calibri" w:cs="Calibri"/>
                <w:b/>
                <w:bCs/>
                <w:color w:val="000000"/>
                <w:kern w:val="0"/>
                <w:sz w:val="18"/>
                <w:szCs w:val="18"/>
                <w14:ligatures w14:val="none"/>
              </w:rPr>
            </w:pPr>
            <w:r w:rsidRPr="003364D1">
              <w:rPr>
                <w:rFonts w:ascii="Calibri" w:eastAsia="Times New Roman" w:hAnsi="Calibri" w:cs="Calibri"/>
                <w:b/>
                <w:bCs/>
                <w:color w:val="000000"/>
                <w:kern w:val="0"/>
                <w:sz w:val="18"/>
                <w:szCs w:val="18"/>
                <w14:ligatures w14:val="none"/>
              </w:rPr>
              <w:t>0.6554</w:t>
            </w:r>
          </w:p>
        </w:tc>
        <w:tc>
          <w:tcPr>
            <w:tcW w:w="718" w:type="dxa"/>
            <w:tcBorders>
              <w:top w:val="single" w:sz="4" w:space="0" w:color="auto"/>
              <w:bottom w:val="single" w:sz="4" w:space="0" w:color="auto"/>
            </w:tcBorders>
            <w:shd w:val="clear" w:color="auto" w:fill="auto"/>
            <w:vAlign w:val="center"/>
          </w:tcPr>
          <w:p w14:paraId="6C6096BC" w14:textId="254F7FEF" w:rsidR="00EE77E7" w:rsidRPr="003364D1" w:rsidRDefault="00C1352A" w:rsidP="003F22A2">
            <w:pPr>
              <w:spacing w:line="276" w:lineRule="auto"/>
              <w:jc w:val="center"/>
              <w:rPr>
                <w:rFonts w:ascii="Calibri" w:hAnsi="Calibri" w:cs="Calibri"/>
                <w:b/>
                <w:bCs/>
                <w:color w:val="000000"/>
                <w:sz w:val="18"/>
                <w:szCs w:val="18"/>
              </w:rPr>
            </w:pPr>
            <w:r w:rsidRPr="003364D1">
              <w:rPr>
                <w:rFonts w:ascii="Calibri" w:hAnsi="Calibri" w:cs="Calibri"/>
                <w:b/>
                <w:bCs/>
                <w:color w:val="000000"/>
                <w:sz w:val="18"/>
                <w:szCs w:val="18"/>
              </w:rPr>
              <w:t>0.9412</w:t>
            </w:r>
          </w:p>
        </w:tc>
        <w:tc>
          <w:tcPr>
            <w:tcW w:w="718" w:type="dxa"/>
            <w:tcBorders>
              <w:top w:val="single" w:sz="4" w:space="0" w:color="auto"/>
              <w:bottom w:val="single" w:sz="4" w:space="0" w:color="auto"/>
              <w:right w:val="single" w:sz="4" w:space="0" w:color="auto"/>
            </w:tcBorders>
            <w:shd w:val="clear" w:color="auto" w:fill="auto"/>
            <w:vAlign w:val="bottom"/>
          </w:tcPr>
          <w:p w14:paraId="50839645" w14:textId="77777777" w:rsidR="00EE77E7" w:rsidRPr="00BD39A8" w:rsidRDefault="00EE77E7" w:rsidP="003F22A2">
            <w:pPr>
              <w:spacing w:line="276" w:lineRule="auto"/>
              <w:jc w:val="center"/>
              <w:rPr>
                <w:rFonts w:ascii="Calibri" w:hAnsi="Calibri" w:cs="Calibri"/>
                <w:color w:val="000000"/>
                <w:sz w:val="18"/>
                <w:szCs w:val="18"/>
              </w:rPr>
            </w:pPr>
          </w:p>
        </w:tc>
      </w:tr>
    </w:tbl>
    <w:p w14:paraId="65139357" w14:textId="77777777" w:rsidR="001A359E" w:rsidRDefault="001A359E" w:rsidP="001A359E">
      <w:pPr>
        <w:spacing w:after="160" w:line="360" w:lineRule="auto"/>
      </w:pPr>
    </w:p>
    <w:p w14:paraId="4BC8BECC" w14:textId="6F4C6CA0" w:rsidR="001A359E" w:rsidRDefault="001A359E">
      <w:pPr>
        <w:spacing w:after="160" w:line="360" w:lineRule="auto"/>
      </w:pPr>
      <w:r>
        <w:br w:type="page"/>
      </w:r>
    </w:p>
    <w:p w14:paraId="56C00D81" w14:textId="1E6A11FF" w:rsidR="001A359E" w:rsidRDefault="001A359E" w:rsidP="001A359E">
      <w:pPr>
        <w:spacing w:after="160" w:line="360" w:lineRule="auto"/>
      </w:pPr>
      <w:r>
        <w:lastRenderedPageBreak/>
        <w:t>Table C/</w:t>
      </w:r>
      <w:r w:rsidR="00BC212A" w:rsidRPr="00BC212A">
        <w:t xml:space="preserve"> </w:t>
      </w:r>
      <w:r w:rsidR="00BC212A">
        <w:t>EMD-</w:t>
      </w:r>
      <w:r>
        <w:t>35413</w:t>
      </w:r>
      <w:r w:rsidR="00144D68">
        <w:t xml:space="preserve"> [section 5.3]</w:t>
      </w:r>
      <w:r>
        <w:t>:</w:t>
      </w:r>
    </w:p>
    <w:tbl>
      <w:tblPr>
        <w:tblpPr w:leftFromText="180" w:rightFromText="180" w:vertAnchor="text" w:horzAnchor="margin" w:tblpY="227"/>
        <w:tblW w:w="3521"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61"/>
        <w:gridCol w:w="806"/>
        <w:gridCol w:w="721"/>
        <w:gridCol w:w="721"/>
        <w:gridCol w:w="718"/>
      </w:tblGrid>
      <w:tr w:rsidR="001A359E" w:rsidRPr="000443D8" w14:paraId="1315DAD3" w14:textId="77777777" w:rsidTr="00144D68">
        <w:trPr>
          <w:trHeight w:val="720"/>
        </w:trPr>
        <w:tc>
          <w:tcPr>
            <w:tcW w:w="561" w:type="dxa"/>
            <w:tcBorders>
              <w:top w:val="single" w:sz="4" w:space="0" w:color="auto"/>
              <w:left w:val="single" w:sz="4" w:space="0" w:color="auto"/>
              <w:bottom w:val="single" w:sz="4" w:space="0" w:color="auto"/>
              <w:right w:val="nil"/>
            </w:tcBorders>
            <w:shd w:val="clear" w:color="auto" w:fill="auto"/>
            <w:vAlign w:val="center"/>
            <w:hideMark/>
          </w:tcPr>
          <w:p w14:paraId="27AF1E59" w14:textId="77777777" w:rsidR="001A359E" w:rsidRPr="000443D8" w:rsidRDefault="001A359E" w:rsidP="001A359E">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seed no.</w:t>
            </w:r>
          </w:p>
        </w:tc>
        <w:tc>
          <w:tcPr>
            <w:tcW w:w="806" w:type="dxa"/>
            <w:tcBorders>
              <w:top w:val="single" w:sz="4" w:space="0" w:color="auto"/>
              <w:left w:val="nil"/>
              <w:bottom w:val="single" w:sz="4" w:space="0" w:color="auto"/>
            </w:tcBorders>
            <w:shd w:val="clear" w:color="auto" w:fill="auto"/>
            <w:vAlign w:val="center"/>
            <w:hideMark/>
          </w:tcPr>
          <w:p w14:paraId="042C0730" w14:textId="77777777" w:rsidR="001A359E" w:rsidRPr="000443D8" w:rsidRDefault="001A359E" w:rsidP="001A359E">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pre-EMalign</w:t>
            </w:r>
          </w:p>
        </w:tc>
        <w:tc>
          <w:tcPr>
            <w:tcW w:w="718" w:type="dxa"/>
            <w:tcBorders>
              <w:top w:val="single" w:sz="4" w:space="0" w:color="auto"/>
              <w:bottom w:val="single" w:sz="4" w:space="0" w:color="auto"/>
            </w:tcBorders>
            <w:shd w:val="clear" w:color="auto" w:fill="auto"/>
            <w:vAlign w:val="center"/>
            <w:hideMark/>
          </w:tcPr>
          <w:p w14:paraId="281C8186" w14:textId="77777777" w:rsidR="001A359E" w:rsidRPr="000443D8" w:rsidRDefault="001A359E" w:rsidP="001A359E">
            <w:pPr>
              <w:spacing w:line="276" w:lineRule="auto"/>
              <w:jc w:val="center"/>
              <w:rPr>
                <w:rFonts w:ascii="Calibri" w:eastAsia="Times New Roman" w:hAnsi="Calibri" w:cs="Calibri"/>
                <w:b/>
                <w:bCs/>
                <w:color w:val="000000"/>
                <w:kern w:val="0"/>
                <w:sz w:val="18"/>
                <w:szCs w:val="18"/>
                <w14:ligatures w14:val="none"/>
              </w:rPr>
            </w:pPr>
            <w:r w:rsidRPr="000443D8">
              <w:rPr>
                <w:rFonts w:ascii="Calibri" w:eastAsia="Times New Roman" w:hAnsi="Calibri" w:cs="Calibri"/>
                <w:b/>
                <w:bCs/>
                <w:color w:val="000000"/>
                <w:kern w:val="0"/>
                <w:sz w:val="18"/>
                <w:szCs w:val="18"/>
                <w14:ligatures w14:val="none"/>
              </w:rPr>
              <w:t>BFGS</w:t>
            </w:r>
          </w:p>
        </w:tc>
        <w:tc>
          <w:tcPr>
            <w:tcW w:w="718" w:type="dxa"/>
            <w:tcBorders>
              <w:top w:val="single" w:sz="4" w:space="0" w:color="auto"/>
              <w:bottom w:val="single" w:sz="4" w:space="0" w:color="auto"/>
            </w:tcBorders>
            <w:shd w:val="clear" w:color="auto" w:fill="auto"/>
            <w:vAlign w:val="center"/>
            <w:hideMark/>
          </w:tcPr>
          <w:p w14:paraId="68A1B749" w14:textId="77777777" w:rsidR="001A359E" w:rsidRPr="000443D8" w:rsidRDefault="001A359E" w:rsidP="001A359E">
            <w:pPr>
              <w:spacing w:line="276" w:lineRule="auto"/>
              <w:jc w:val="center"/>
              <w:rPr>
                <w:rFonts w:ascii="Calibri" w:eastAsia="Times New Roman" w:hAnsi="Calibri" w:cs="Calibri"/>
                <w:b/>
                <w:bCs/>
                <w:color w:val="000000"/>
                <w:kern w:val="0"/>
                <w:sz w:val="18"/>
                <w:szCs w:val="18"/>
                <w14:ligatures w14:val="none"/>
              </w:rPr>
            </w:pPr>
            <w:r w:rsidRPr="000443D8">
              <w:rPr>
                <w:rFonts w:ascii="Calibri" w:eastAsia="Times New Roman" w:hAnsi="Calibri" w:cs="Calibri"/>
                <w:b/>
                <w:bCs/>
                <w:color w:val="000000"/>
                <w:kern w:val="0"/>
                <w:sz w:val="18"/>
                <w:szCs w:val="18"/>
                <w14:ligatures w14:val="none"/>
              </w:rPr>
              <w:t>Fit in Map</w:t>
            </w:r>
          </w:p>
        </w:tc>
        <w:tc>
          <w:tcPr>
            <w:tcW w:w="718" w:type="dxa"/>
            <w:tcBorders>
              <w:top w:val="single" w:sz="4" w:space="0" w:color="auto"/>
              <w:bottom w:val="single" w:sz="4" w:space="0" w:color="auto"/>
            </w:tcBorders>
            <w:shd w:val="clear" w:color="auto" w:fill="auto"/>
            <w:vAlign w:val="center"/>
            <w:hideMark/>
          </w:tcPr>
          <w:p w14:paraId="1F0161E9" w14:textId="77777777" w:rsidR="001A359E" w:rsidRPr="000443D8" w:rsidRDefault="001A359E" w:rsidP="001A359E">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corr. diff.</w:t>
            </w:r>
          </w:p>
        </w:tc>
      </w:tr>
      <w:tr w:rsidR="003F22A2" w:rsidRPr="000443D8" w14:paraId="69C69DA7" w14:textId="77777777" w:rsidTr="005D4D1F">
        <w:trPr>
          <w:trHeight w:val="240"/>
        </w:trPr>
        <w:tc>
          <w:tcPr>
            <w:tcW w:w="561" w:type="dxa"/>
            <w:tcBorders>
              <w:top w:val="single" w:sz="4" w:space="0" w:color="auto"/>
              <w:left w:val="single" w:sz="4" w:space="0" w:color="auto"/>
              <w:right w:val="single" w:sz="4" w:space="0" w:color="auto"/>
            </w:tcBorders>
            <w:shd w:val="clear" w:color="auto" w:fill="auto"/>
            <w:vAlign w:val="center"/>
            <w:hideMark/>
          </w:tcPr>
          <w:p w14:paraId="48788673"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5</w:t>
            </w:r>
          </w:p>
        </w:tc>
        <w:tc>
          <w:tcPr>
            <w:tcW w:w="806" w:type="dxa"/>
            <w:vMerge w:val="restart"/>
            <w:tcBorders>
              <w:top w:val="single" w:sz="4" w:space="0" w:color="auto"/>
              <w:left w:val="single" w:sz="4" w:space="0" w:color="auto"/>
              <w:right w:val="single" w:sz="4" w:space="0" w:color="auto"/>
            </w:tcBorders>
            <w:shd w:val="clear" w:color="auto" w:fill="auto"/>
            <w:vAlign w:val="center"/>
            <w:hideMark/>
          </w:tcPr>
          <w:p w14:paraId="52CAD3A6"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0.2072</w:t>
            </w:r>
          </w:p>
        </w:tc>
        <w:tc>
          <w:tcPr>
            <w:tcW w:w="718" w:type="dxa"/>
            <w:tcBorders>
              <w:top w:val="single" w:sz="4" w:space="0" w:color="auto"/>
              <w:left w:val="single" w:sz="4" w:space="0" w:color="auto"/>
            </w:tcBorders>
            <w:shd w:val="clear" w:color="auto" w:fill="auto"/>
            <w:vAlign w:val="center"/>
            <w:hideMark/>
          </w:tcPr>
          <w:p w14:paraId="4A267A65"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0.3488</w:t>
            </w:r>
          </w:p>
        </w:tc>
        <w:tc>
          <w:tcPr>
            <w:tcW w:w="718" w:type="dxa"/>
            <w:tcBorders>
              <w:top w:val="single" w:sz="4" w:space="0" w:color="auto"/>
            </w:tcBorders>
            <w:shd w:val="clear" w:color="auto" w:fill="auto"/>
            <w:vAlign w:val="center"/>
            <w:hideMark/>
          </w:tcPr>
          <w:p w14:paraId="41324E88" w14:textId="57C5D6BC"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0.8995</w:t>
            </w:r>
          </w:p>
        </w:tc>
        <w:tc>
          <w:tcPr>
            <w:tcW w:w="718" w:type="dxa"/>
            <w:tcBorders>
              <w:top w:val="single" w:sz="4" w:space="0" w:color="auto"/>
            </w:tcBorders>
            <w:shd w:val="clear" w:color="auto" w:fill="auto"/>
            <w:vAlign w:val="bottom"/>
            <w:hideMark/>
          </w:tcPr>
          <w:p w14:paraId="41FB8914" w14:textId="0E986DDD"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0.5507</w:t>
            </w:r>
          </w:p>
        </w:tc>
      </w:tr>
      <w:tr w:rsidR="003F22A2" w:rsidRPr="000443D8" w14:paraId="02C5BBBE"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039B0443"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18</w:t>
            </w:r>
          </w:p>
        </w:tc>
        <w:tc>
          <w:tcPr>
            <w:tcW w:w="806" w:type="dxa"/>
            <w:vMerge/>
            <w:tcBorders>
              <w:left w:val="single" w:sz="4" w:space="0" w:color="auto"/>
              <w:right w:val="single" w:sz="4" w:space="0" w:color="auto"/>
            </w:tcBorders>
            <w:vAlign w:val="center"/>
            <w:hideMark/>
          </w:tcPr>
          <w:p w14:paraId="6CFF23BA"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130A88EA"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0.8512</w:t>
            </w:r>
          </w:p>
        </w:tc>
        <w:tc>
          <w:tcPr>
            <w:tcW w:w="718" w:type="dxa"/>
            <w:shd w:val="clear" w:color="auto" w:fill="auto"/>
            <w:vAlign w:val="center"/>
            <w:hideMark/>
          </w:tcPr>
          <w:p w14:paraId="163333AE" w14:textId="339A9F9A"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0.8938</w:t>
            </w:r>
          </w:p>
        </w:tc>
        <w:tc>
          <w:tcPr>
            <w:tcW w:w="718" w:type="dxa"/>
            <w:shd w:val="clear" w:color="auto" w:fill="auto"/>
            <w:vAlign w:val="bottom"/>
            <w:hideMark/>
          </w:tcPr>
          <w:p w14:paraId="4552564E" w14:textId="1ACD3790"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0.0426</w:t>
            </w:r>
          </w:p>
        </w:tc>
      </w:tr>
      <w:tr w:rsidR="003F22A2" w:rsidRPr="000443D8" w14:paraId="2438B941"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76C00D7C"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23</w:t>
            </w:r>
          </w:p>
        </w:tc>
        <w:tc>
          <w:tcPr>
            <w:tcW w:w="806" w:type="dxa"/>
            <w:vMerge/>
            <w:tcBorders>
              <w:left w:val="single" w:sz="4" w:space="0" w:color="auto"/>
              <w:right w:val="single" w:sz="4" w:space="0" w:color="auto"/>
            </w:tcBorders>
            <w:vAlign w:val="center"/>
            <w:hideMark/>
          </w:tcPr>
          <w:p w14:paraId="40D2475C"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5E0861D2"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0.1538</w:t>
            </w:r>
          </w:p>
        </w:tc>
        <w:tc>
          <w:tcPr>
            <w:tcW w:w="718" w:type="dxa"/>
            <w:shd w:val="clear" w:color="auto" w:fill="auto"/>
            <w:vAlign w:val="center"/>
            <w:hideMark/>
          </w:tcPr>
          <w:p w14:paraId="029DA77C" w14:textId="1943FFCA"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0.2544</w:t>
            </w:r>
          </w:p>
        </w:tc>
        <w:tc>
          <w:tcPr>
            <w:tcW w:w="718" w:type="dxa"/>
            <w:shd w:val="clear" w:color="auto" w:fill="auto"/>
            <w:vAlign w:val="bottom"/>
            <w:hideMark/>
          </w:tcPr>
          <w:p w14:paraId="752EECA0" w14:textId="26426A42"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0.1006</w:t>
            </w:r>
          </w:p>
        </w:tc>
      </w:tr>
      <w:tr w:rsidR="003F22A2" w:rsidRPr="000443D8" w14:paraId="4E56DBA8"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2F27B839"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37</w:t>
            </w:r>
          </w:p>
        </w:tc>
        <w:tc>
          <w:tcPr>
            <w:tcW w:w="806" w:type="dxa"/>
            <w:vMerge/>
            <w:tcBorders>
              <w:left w:val="single" w:sz="4" w:space="0" w:color="auto"/>
              <w:right w:val="single" w:sz="4" w:space="0" w:color="auto"/>
            </w:tcBorders>
            <w:vAlign w:val="center"/>
            <w:hideMark/>
          </w:tcPr>
          <w:p w14:paraId="21D332BC"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3E4E0979"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0.868</w:t>
            </w:r>
          </w:p>
        </w:tc>
        <w:tc>
          <w:tcPr>
            <w:tcW w:w="718" w:type="dxa"/>
            <w:shd w:val="clear" w:color="auto" w:fill="auto"/>
            <w:vAlign w:val="center"/>
            <w:hideMark/>
          </w:tcPr>
          <w:p w14:paraId="52CE431E" w14:textId="269BE8F2"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0.9059</w:t>
            </w:r>
          </w:p>
        </w:tc>
        <w:tc>
          <w:tcPr>
            <w:tcW w:w="718" w:type="dxa"/>
            <w:shd w:val="clear" w:color="auto" w:fill="auto"/>
            <w:vAlign w:val="bottom"/>
            <w:hideMark/>
          </w:tcPr>
          <w:p w14:paraId="4DF1BFC6" w14:textId="7985565F"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0.0379</w:t>
            </w:r>
          </w:p>
        </w:tc>
      </w:tr>
      <w:tr w:rsidR="003F22A2" w:rsidRPr="000443D8" w14:paraId="3D3218EF"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753595DE"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49</w:t>
            </w:r>
          </w:p>
        </w:tc>
        <w:tc>
          <w:tcPr>
            <w:tcW w:w="806" w:type="dxa"/>
            <w:vMerge/>
            <w:tcBorders>
              <w:left w:val="single" w:sz="4" w:space="0" w:color="auto"/>
              <w:right w:val="single" w:sz="4" w:space="0" w:color="auto"/>
            </w:tcBorders>
            <w:vAlign w:val="center"/>
            <w:hideMark/>
          </w:tcPr>
          <w:p w14:paraId="23C35DB0"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18EDDC1E"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0.8048</w:t>
            </w:r>
          </w:p>
        </w:tc>
        <w:tc>
          <w:tcPr>
            <w:tcW w:w="718" w:type="dxa"/>
            <w:shd w:val="clear" w:color="auto" w:fill="auto"/>
            <w:vAlign w:val="center"/>
            <w:hideMark/>
          </w:tcPr>
          <w:p w14:paraId="782220B2" w14:textId="48F20F6E"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0.904</w:t>
            </w:r>
          </w:p>
        </w:tc>
        <w:tc>
          <w:tcPr>
            <w:tcW w:w="718" w:type="dxa"/>
            <w:shd w:val="clear" w:color="auto" w:fill="auto"/>
            <w:vAlign w:val="bottom"/>
            <w:hideMark/>
          </w:tcPr>
          <w:p w14:paraId="504D3689" w14:textId="03AD8A06"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0.0992</w:t>
            </w:r>
          </w:p>
        </w:tc>
      </w:tr>
      <w:tr w:rsidR="003F22A2" w:rsidRPr="000443D8" w14:paraId="62D8528E"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45F369A2"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51</w:t>
            </w:r>
          </w:p>
        </w:tc>
        <w:tc>
          <w:tcPr>
            <w:tcW w:w="806" w:type="dxa"/>
            <w:vMerge/>
            <w:tcBorders>
              <w:left w:val="single" w:sz="4" w:space="0" w:color="auto"/>
              <w:right w:val="single" w:sz="4" w:space="0" w:color="auto"/>
            </w:tcBorders>
            <w:vAlign w:val="center"/>
            <w:hideMark/>
          </w:tcPr>
          <w:p w14:paraId="26283967"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702EFE2E"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0.2019</w:t>
            </w:r>
          </w:p>
        </w:tc>
        <w:tc>
          <w:tcPr>
            <w:tcW w:w="718" w:type="dxa"/>
            <w:shd w:val="clear" w:color="auto" w:fill="auto"/>
            <w:vAlign w:val="center"/>
            <w:hideMark/>
          </w:tcPr>
          <w:p w14:paraId="55DA1BC7" w14:textId="7E976F5A"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0.2576</w:t>
            </w:r>
          </w:p>
        </w:tc>
        <w:tc>
          <w:tcPr>
            <w:tcW w:w="718" w:type="dxa"/>
            <w:shd w:val="clear" w:color="auto" w:fill="auto"/>
            <w:vAlign w:val="bottom"/>
            <w:hideMark/>
          </w:tcPr>
          <w:p w14:paraId="2B687EE1" w14:textId="6C040CCC"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0.0557</w:t>
            </w:r>
          </w:p>
        </w:tc>
      </w:tr>
      <w:tr w:rsidR="003F22A2" w:rsidRPr="000443D8" w14:paraId="53918B59"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1FE4031B"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64</w:t>
            </w:r>
          </w:p>
        </w:tc>
        <w:tc>
          <w:tcPr>
            <w:tcW w:w="806" w:type="dxa"/>
            <w:vMerge/>
            <w:tcBorders>
              <w:left w:val="single" w:sz="4" w:space="0" w:color="auto"/>
              <w:right w:val="single" w:sz="4" w:space="0" w:color="auto"/>
            </w:tcBorders>
            <w:vAlign w:val="center"/>
            <w:hideMark/>
          </w:tcPr>
          <w:p w14:paraId="0957DD68"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0AD593E9"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0.8344</w:t>
            </w:r>
          </w:p>
        </w:tc>
        <w:tc>
          <w:tcPr>
            <w:tcW w:w="718" w:type="dxa"/>
            <w:shd w:val="clear" w:color="auto" w:fill="auto"/>
            <w:vAlign w:val="center"/>
            <w:hideMark/>
          </w:tcPr>
          <w:p w14:paraId="3E97FCCE" w14:textId="6596964C"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0.9053</w:t>
            </w:r>
          </w:p>
        </w:tc>
        <w:tc>
          <w:tcPr>
            <w:tcW w:w="718" w:type="dxa"/>
            <w:shd w:val="clear" w:color="auto" w:fill="auto"/>
            <w:vAlign w:val="bottom"/>
            <w:hideMark/>
          </w:tcPr>
          <w:p w14:paraId="67CA3649" w14:textId="2D3E574D"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0.0709</w:t>
            </w:r>
          </w:p>
        </w:tc>
      </w:tr>
      <w:tr w:rsidR="003F22A2" w:rsidRPr="000443D8" w14:paraId="0877815D"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119BC6B4"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72</w:t>
            </w:r>
          </w:p>
        </w:tc>
        <w:tc>
          <w:tcPr>
            <w:tcW w:w="806" w:type="dxa"/>
            <w:vMerge/>
            <w:tcBorders>
              <w:left w:val="single" w:sz="4" w:space="0" w:color="auto"/>
              <w:right w:val="single" w:sz="4" w:space="0" w:color="auto"/>
            </w:tcBorders>
            <w:vAlign w:val="center"/>
            <w:hideMark/>
          </w:tcPr>
          <w:p w14:paraId="2022940D"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69967416"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0.8542</w:t>
            </w:r>
          </w:p>
        </w:tc>
        <w:tc>
          <w:tcPr>
            <w:tcW w:w="718" w:type="dxa"/>
            <w:shd w:val="clear" w:color="auto" w:fill="auto"/>
            <w:vAlign w:val="center"/>
            <w:hideMark/>
          </w:tcPr>
          <w:p w14:paraId="4BF06721" w14:textId="67B1886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0.9033</w:t>
            </w:r>
          </w:p>
        </w:tc>
        <w:tc>
          <w:tcPr>
            <w:tcW w:w="718" w:type="dxa"/>
            <w:shd w:val="clear" w:color="auto" w:fill="auto"/>
            <w:vAlign w:val="bottom"/>
            <w:hideMark/>
          </w:tcPr>
          <w:p w14:paraId="60B12F7C" w14:textId="06DBC3C1"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0.0491</w:t>
            </w:r>
          </w:p>
        </w:tc>
      </w:tr>
      <w:tr w:rsidR="003F22A2" w:rsidRPr="000443D8" w14:paraId="2103467B"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6BAA940A"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85</w:t>
            </w:r>
          </w:p>
        </w:tc>
        <w:tc>
          <w:tcPr>
            <w:tcW w:w="806" w:type="dxa"/>
            <w:vMerge/>
            <w:tcBorders>
              <w:left w:val="single" w:sz="4" w:space="0" w:color="auto"/>
              <w:right w:val="single" w:sz="4" w:space="0" w:color="auto"/>
            </w:tcBorders>
            <w:vAlign w:val="center"/>
            <w:hideMark/>
          </w:tcPr>
          <w:p w14:paraId="09FE39E0"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78FEEBC3"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0.8514</w:t>
            </w:r>
          </w:p>
        </w:tc>
        <w:tc>
          <w:tcPr>
            <w:tcW w:w="718" w:type="dxa"/>
            <w:shd w:val="clear" w:color="auto" w:fill="auto"/>
            <w:vAlign w:val="center"/>
            <w:hideMark/>
          </w:tcPr>
          <w:p w14:paraId="66A78A2E" w14:textId="1CF04C4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0.905</w:t>
            </w:r>
          </w:p>
        </w:tc>
        <w:tc>
          <w:tcPr>
            <w:tcW w:w="718" w:type="dxa"/>
            <w:shd w:val="clear" w:color="auto" w:fill="auto"/>
            <w:vAlign w:val="bottom"/>
            <w:hideMark/>
          </w:tcPr>
          <w:p w14:paraId="446CE7BE" w14:textId="47C674DA"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0.0536</w:t>
            </w:r>
          </w:p>
        </w:tc>
      </w:tr>
      <w:tr w:rsidR="003F22A2" w:rsidRPr="000443D8" w14:paraId="118AF498"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15B3AA16"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93</w:t>
            </w:r>
          </w:p>
        </w:tc>
        <w:tc>
          <w:tcPr>
            <w:tcW w:w="806" w:type="dxa"/>
            <w:vMerge/>
            <w:tcBorders>
              <w:left w:val="single" w:sz="4" w:space="0" w:color="auto"/>
              <w:right w:val="single" w:sz="4" w:space="0" w:color="auto"/>
            </w:tcBorders>
            <w:vAlign w:val="center"/>
            <w:hideMark/>
          </w:tcPr>
          <w:p w14:paraId="2890D9D2"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5801203C"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0.182</w:t>
            </w:r>
          </w:p>
        </w:tc>
        <w:tc>
          <w:tcPr>
            <w:tcW w:w="718" w:type="dxa"/>
            <w:shd w:val="clear" w:color="auto" w:fill="auto"/>
            <w:vAlign w:val="center"/>
            <w:hideMark/>
          </w:tcPr>
          <w:p w14:paraId="3E3E7A8F" w14:textId="409674F8"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0.3006</w:t>
            </w:r>
          </w:p>
        </w:tc>
        <w:tc>
          <w:tcPr>
            <w:tcW w:w="718" w:type="dxa"/>
            <w:shd w:val="clear" w:color="auto" w:fill="auto"/>
            <w:vAlign w:val="bottom"/>
            <w:hideMark/>
          </w:tcPr>
          <w:p w14:paraId="7DF094D7" w14:textId="26CA8FF1"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0.1186</w:t>
            </w:r>
          </w:p>
        </w:tc>
      </w:tr>
      <w:tr w:rsidR="003F22A2" w:rsidRPr="000443D8" w14:paraId="53178C0D"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1AD621B2"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101</w:t>
            </w:r>
          </w:p>
        </w:tc>
        <w:tc>
          <w:tcPr>
            <w:tcW w:w="806" w:type="dxa"/>
            <w:vMerge/>
            <w:tcBorders>
              <w:left w:val="single" w:sz="4" w:space="0" w:color="auto"/>
              <w:right w:val="single" w:sz="4" w:space="0" w:color="auto"/>
            </w:tcBorders>
            <w:vAlign w:val="center"/>
            <w:hideMark/>
          </w:tcPr>
          <w:p w14:paraId="23D75F2A"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186A9C43"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0.8565</w:t>
            </w:r>
          </w:p>
        </w:tc>
        <w:tc>
          <w:tcPr>
            <w:tcW w:w="718" w:type="dxa"/>
            <w:shd w:val="clear" w:color="auto" w:fill="auto"/>
            <w:vAlign w:val="center"/>
            <w:hideMark/>
          </w:tcPr>
          <w:p w14:paraId="4CF96D30" w14:textId="3D25BDEC"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0.9029</w:t>
            </w:r>
          </w:p>
        </w:tc>
        <w:tc>
          <w:tcPr>
            <w:tcW w:w="718" w:type="dxa"/>
            <w:shd w:val="clear" w:color="auto" w:fill="auto"/>
            <w:vAlign w:val="bottom"/>
            <w:hideMark/>
          </w:tcPr>
          <w:p w14:paraId="17DEA2C8" w14:textId="721B90C6"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0.0464</w:t>
            </w:r>
          </w:p>
        </w:tc>
      </w:tr>
      <w:tr w:rsidR="003F22A2" w:rsidRPr="000443D8" w14:paraId="292C1962"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4964ADCE"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108</w:t>
            </w:r>
          </w:p>
        </w:tc>
        <w:tc>
          <w:tcPr>
            <w:tcW w:w="806" w:type="dxa"/>
            <w:vMerge/>
            <w:tcBorders>
              <w:left w:val="single" w:sz="4" w:space="0" w:color="auto"/>
              <w:right w:val="single" w:sz="4" w:space="0" w:color="auto"/>
            </w:tcBorders>
            <w:vAlign w:val="center"/>
            <w:hideMark/>
          </w:tcPr>
          <w:p w14:paraId="366CA4EF"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01002A49"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0.2808</w:t>
            </w:r>
          </w:p>
        </w:tc>
        <w:tc>
          <w:tcPr>
            <w:tcW w:w="718" w:type="dxa"/>
            <w:shd w:val="clear" w:color="auto" w:fill="auto"/>
            <w:vAlign w:val="center"/>
            <w:hideMark/>
          </w:tcPr>
          <w:p w14:paraId="7E62F49A" w14:textId="03DBF185"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0.8964</w:t>
            </w:r>
          </w:p>
        </w:tc>
        <w:tc>
          <w:tcPr>
            <w:tcW w:w="718" w:type="dxa"/>
            <w:shd w:val="clear" w:color="auto" w:fill="auto"/>
            <w:vAlign w:val="bottom"/>
            <w:hideMark/>
          </w:tcPr>
          <w:p w14:paraId="354EC018" w14:textId="2DF20E6A"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0.6156</w:t>
            </w:r>
          </w:p>
        </w:tc>
      </w:tr>
      <w:tr w:rsidR="003F22A2" w:rsidRPr="000443D8" w14:paraId="4746F450"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1BD69514"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114</w:t>
            </w:r>
          </w:p>
        </w:tc>
        <w:tc>
          <w:tcPr>
            <w:tcW w:w="806" w:type="dxa"/>
            <w:vMerge/>
            <w:tcBorders>
              <w:left w:val="single" w:sz="4" w:space="0" w:color="auto"/>
              <w:right w:val="single" w:sz="4" w:space="0" w:color="auto"/>
            </w:tcBorders>
            <w:vAlign w:val="center"/>
            <w:hideMark/>
          </w:tcPr>
          <w:p w14:paraId="1221D6E4"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373DAC44"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0.2189</w:t>
            </w:r>
          </w:p>
        </w:tc>
        <w:tc>
          <w:tcPr>
            <w:tcW w:w="718" w:type="dxa"/>
            <w:shd w:val="clear" w:color="auto" w:fill="auto"/>
            <w:vAlign w:val="center"/>
            <w:hideMark/>
          </w:tcPr>
          <w:p w14:paraId="54067276" w14:textId="07382006"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0.3026</w:t>
            </w:r>
          </w:p>
        </w:tc>
        <w:tc>
          <w:tcPr>
            <w:tcW w:w="718" w:type="dxa"/>
            <w:shd w:val="clear" w:color="auto" w:fill="auto"/>
            <w:vAlign w:val="bottom"/>
            <w:hideMark/>
          </w:tcPr>
          <w:p w14:paraId="1661F6D5" w14:textId="6E2F3C08"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0.0837</w:t>
            </w:r>
          </w:p>
        </w:tc>
      </w:tr>
      <w:tr w:rsidR="003F22A2" w:rsidRPr="000443D8" w14:paraId="61BD1806"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08177DFA"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123</w:t>
            </w:r>
          </w:p>
        </w:tc>
        <w:tc>
          <w:tcPr>
            <w:tcW w:w="806" w:type="dxa"/>
            <w:vMerge/>
            <w:tcBorders>
              <w:left w:val="single" w:sz="4" w:space="0" w:color="auto"/>
              <w:right w:val="single" w:sz="4" w:space="0" w:color="auto"/>
            </w:tcBorders>
            <w:vAlign w:val="center"/>
            <w:hideMark/>
          </w:tcPr>
          <w:p w14:paraId="08489C4B"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64A08CC3"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0.2138</w:t>
            </w:r>
          </w:p>
        </w:tc>
        <w:tc>
          <w:tcPr>
            <w:tcW w:w="718" w:type="dxa"/>
            <w:shd w:val="clear" w:color="auto" w:fill="auto"/>
            <w:vAlign w:val="center"/>
            <w:hideMark/>
          </w:tcPr>
          <w:p w14:paraId="7E44F26C" w14:textId="6DC5BBFA"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0.2927</w:t>
            </w:r>
          </w:p>
        </w:tc>
        <w:tc>
          <w:tcPr>
            <w:tcW w:w="718" w:type="dxa"/>
            <w:shd w:val="clear" w:color="auto" w:fill="auto"/>
            <w:vAlign w:val="bottom"/>
            <w:hideMark/>
          </w:tcPr>
          <w:p w14:paraId="3615146B" w14:textId="309B0D71"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0.0789</w:t>
            </w:r>
          </w:p>
        </w:tc>
      </w:tr>
      <w:tr w:rsidR="003F22A2" w:rsidRPr="000443D8" w14:paraId="4F6D719E"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2E4F7F23"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127</w:t>
            </w:r>
          </w:p>
        </w:tc>
        <w:tc>
          <w:tcPr>
            <w:tcW w:w="806" w:type="dxa"/>
            <w:vMerge/>
            <w:tcBorders>
              <w:left w:val="single" w:sz="4" w:space="0" w:color="auto"/>
              <w:right w:val="single" w:sz="4" w:space="0" w:color="auto"/>
            </w:tcBorders>
            <w:vAlign w:val="center"/>
            <w:hideMark/>
          </w:tcPr>
          <w:p w14:paraId="3ACD3D34"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6EB1C569"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0.8584</w:t>
            </w:r>
          </w:p>
        </w:tc>
        <w:tc>
          <w:tcPr>
            <w:tcW w:w="718" w:type="dxa"/>
            <w:shd w:val="clear" w:color="auto" w:fill="auto"/>
            <w:vAlign w:val="center"/>
            <w:hideMark/>
          </w:tcPr>
          <w:p w14:paraId="34EF3EF6" w14:textId="29928EFB"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0.9018</w:t>
            </w:r>
          </w:p>
        </w:tc>
        <w:tc>
          <w:tcPr>
            <w:tcW w:w="718" w:type="dxa"/>
            <w:shd w:val="clear" w:color="auto" w:fill="auto"/>
            <w:vAlign w:val="bottom"/>
            <w:hideMark/>
          </w:tcPr>
          <w:p w14:paraId="594F39E8" w14:textId="32F61CCF"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0.0434</w:t>
            </w:r>
          </w:p>
        </w:tc>
      </w:tr>
      <w:tr w:rsidR="003F22A2" w:rsidRPr="000443D8" w14:paraId="5221E09A"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34AC894D"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132</w:t>
            </w:r>
          </w:p>
        </w:tc>
        <w:tc>
          <w:tcPr>
            <w:tcW w:w="806" w:type="dxa"/>
            <w:vMerge/>
            <w:tcBorders>
              <w:left w:val="single" w:sz="4" w:space="0" w:color="auto"/>
              <w:right w:val="single" w:sz="4" w:space="0" w:color="auto"/>
            </w:tcBorders>
            <w:vAlign w:val="center"/>
            <w:hideMark/>
          </w:tcPr>
          <w:p w14:paraId="5A1C0CB6"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012095BC"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0.1881</w:t>
            </w:r>
          </w:p>
        </w:tc>
        <w:tc>
          <w:tcPr>
            <w:tcW w:w="718" w:type="dxa"/>
            <w:shd w:val="clear" w:color="auto" w:fill="auto"/>
            <w:vAlign w:val="center"/>
            <w:hideMark/>
          </w:tcPr>
          <w:p w14:paraId="5A1D0B30" w14:textId="412B656A"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0.8714</w:t>
            </w:r>
          </w:p>
        </w:tc>
        <w:tc>
          <w:tcPr>
            <w:tcW w:w="718" w:type="dxa"/>
            <w:shd w:val="clear" w:color="auto" w:fill="auto"/>
            <w:vAlign w:val="bottom"/>
            <w:hideMark/>
          </w:tcPr>
          <w:p w14:paraId="27430BA1" w14:textId="130F5DB3"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0.6833</w:t>
            </w:r>
          </w:p>
        </w:tc>
      </w:tr>
      <w:tr w:rsidR="003F22A2" w:rsidRPr="000443D8" w14:paraId="1EE93EAF"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78B247DD"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139</w:t>
            </w:r>
          </w:p>
        </w:tc>
        <w:tc>
          <w:tcPr>
            <w:tcW w:w="806" w:type="dxa"/>
            <w:vMerge/>
            <w:tcBorders>
              <w:left w:val="single" w:sz="4" w:space="0" w:color="auto"/>
              <w:right w:val="single" w:sz="4" w:space="0" w:color="auto"/>
            </w:tcBorders>
            <w:vAlign w:val="center"/>
            <w:hideMark/>
          </w:tcPr>
          <w:p w14:paraId="6A7BD3E8"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2B7D5768"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0.8121</w:t>
            </w:r>
          </w:p>
        </w:tc>
        <w:tc>
          <w:tcPr>
            <w:tcW w:w="718" w:type="dxa"/>
            <w:shd w:val="clear" w:color="auto" w:fill="auto"/>
            <w:vAlign w:val="center"/>
            <w:hideMark/>
          </w:tcPr>
          <w:p w14:paraId="028EE862" w14:textId="487D3C59"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0.9007</w:t>
            </w:r>
          </w:p>
        </w:tc>
        <w:tc>
          <w:tcPr>
            <w:tcW w:w="718" w:type="dxa"/>
            <w:shd w:val="clear" w:color="auto" w:fill="auto"/>
            <w:vAlign w:val="bottom"/>
            <w:hideMark/>
          </w:tcPr>
          <w:p w14:paraId="3F75A289" w14:textId="0C154BA1"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0.0886</w:t>
            </w:r>
          </w:p>
        </w:tc>
      </w:tr>
      <w:tr w:rsidR="003F22A2" w:rsidRPr="000443D8" w14:paraId="739C572E"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7516930B"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141</w:t>
            </w:r>
          </w:p>
        </w:tc>
        <w:tc>
          <w:tcPr>
            <w:tcW w:w="806" w:type="dxa"/>
            <w:vMerge/>
            <w:tcBorders>
              <w:left w:val="single" w:sz="4" w:space="0" w:color="auto"/>
              <w:right w:val="single" w:sz="4" w:space="0" w:color="auto"/>
            </w:tcBorders>
            <w:vAlign w:val="center"/>
            <w:hideMark/>
          </w:tcPr>
          <w:p w14:paraId="7E13F42B"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5E8B1A78"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0.2286</w:t>
            </w:r>
          </w:p>
        </w:tc>
        <w:tc>
          <w:tcPr>
            <w:tcW w:w="718" w:type="dxa"/>
            <w:shd w:val="clear" w:color="auto" w:fill="auto"/>
            <w:vAlign w:val="center"/>
            <w:hideMark/>
          </w:tcPr>
          <w:p w14:paraId="19834962" w14:textId="7B092DA2"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0.8776</w:t>
            </w:r>
          </w:p>
        </w:tc>
        <w:tc>
          <w:tcPr>
            <w:tcW w:w="718" w:type="dxa"/>
            <w:shd w:val="clear" w:color="auto" w:fill="auto"/>
            <w:vAlign w:val="bottom"/>
            <w:hideMark/>
          </w:tcPr>
          <w:p w14:paraId="5CA2FBA2" w14:textId="1823C91B"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0.649</w:t>
            </w:r>
          </w:p>
        </w:tc>
      </w:tr>
      <w:tr w:rsidR="003F22A2" w:rsidRPr="000443D8" w14:paraId="67B8125D" w14:textId="77777777" w:rsidTr="005D4D1F">
        <w:trPr>
          <w:trHeight w:val="240"/>
        </w:trPr>
        <w:tc>
          <w:tcPr>
            <w:tcW w:w="561" w:type="dxa"/>
            <w:tcBorders>
              <w:left w:val="single" w:sz="4" w:space="0" w:color="auto"/>
              <w:right w:val="single" w:sz="4" w:space="0" w:color="auto"/>
            </w:tcBorders>
            <w:shd w:val="clear" w:color="auto" w:fill="auto"/>
            <w:vAlign w:val="center"/>
            <w:hideMark/>
          </w:tcPr>
          <w:p w14:paraId="4FC97E0A"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144</w:t>
            </w:r>
          </w:p>
        </w:tc>
        <w:tc>
          <w:tcPr>
            <w:tcW w:w="806" w:type="dxa"/>
            <w:vMerge/>
            <w:tcBorders>
              <w:left w:val="single" w:sz="4" w:space="0" w:color="auto"/>
              <w:right w:val="single" w:sz="4" w:space="0" w:color="auto"/>
            </w:tcBorders>
            <w:vAlign w:val="center"/>
            <w:hideMark/>
          </w:tcPr>
          <w:p w14:paraId="7FF5290F"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tcBorders>
            <w:shd w:val="clear" w:color="auto" w:fill="auto"/>
            <w:vAlign w:val="center"/>
            <w:hideMark/>
          </w:tcPr>
          <w:p w14:paraId="7B352612"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0.8554</w:t>
            </w:r>
          </w:p>
        </w:tc>
        <w:tc>
          <w:tcPr>
            <w:tcW w:w="718" w:type="dxa"/>
            <w:shd w:val="clear" w:color="auto" w:fill="auto"/>
            <w:vAlign w:val="center"/>
            <w:hideMark/>
          </w:tcPr>
          <w:p w14:paraId="41028A08" w14:textId="7573F51A"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0.8926</w:t>
            </w:r>
          </w:p>
        </w:tc>
        <w:tc>
          <w:tcPr>
            <w:tcW w:w="718" w:type="dxa"/>
            <w:shd w:val="clear" w:color="auto" w:fill="auto"/>
            <w:vAlign w:val="bottom"/>
            <w:hideMark/>
          </w:tcPr>
          <w:p w14:paraId="19763ABD" w14:textId="43471338"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0.0372</w:t>
            </w:r>
          </w:p>
        </w:tc>
      </w:tr>
      <w:tr w:rsidR="003F22A2" w:rsidRPr="000443D8" w14:paraId="495B07C5" w14:textId="77777777" w:rsidTr="005D4D1F">
        <w:trPr>
          <w:trHeight w:val="240"/>
        </w:trPr>
        <w:tc>
          <w:tcPr>
            <w:tcW w:w="561" w:type="dxa"/>
            <w:tcBorders>
              <w:left w:val="single" w:sz="4" w:space="0" w:color="auto"/>
              <w:bottom w:val="single" w:sz="4" w:space="0" w:color="auto"/>
              <w:right w:val="single" w:sz="4" w:space="0" w:color="auto"/>
            </w:tcBorders>
            <w:shd w:val="clear" w:color="auto" w:fill="auto"/>
            <w:vAlign w:val="center"/>
            <w:hideMark/>
          </w:tcPr>
          <w:p w14:paraId="1BA57259"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150</w:t>
            </w:r>
          </w:p>
        </w:tc>
        <w:tc>
          <w:tcPr>
            <w:tcW w:w="806" w:type="dxa"/>
            <w:vMerge/>
            <w:tcBorders>
              <w:left w:val="single" w:sz="4" w:space="0" w:color="auto"/>
              <w:bottom w:val="single" w:sz="4" w:space="0" w:color="auto"/>
              <w:right w:val="single" w:sz="4" w:space="0" w:color="auto"/>
            </w:tcBorders>
            <w:vAlign w:val="center"/>
            <w:hideMark/>
          </w:tcPr>
          <w:p w14:paraId="35207DC6" w14:textId="77777777" w:rsidR="003F22A2" w:rsidRPr="000443D8" w:rsidRDefault="003F22A2" w:rsidP="003F22A2">
            <w:pPr>
              <w:spacing w:line="276" w:lineRule="auto"/>
              <w:rPr>
                <w:rFonts w:ascii="Calibri" w:eastAsia="Times New Roman" w:hAnsi="Calibri" w:cs="Calibri"/>
                <w:color w:val="000000"/>
                <w:kern w:val="0"/>
                <w:sz w:val="18"/>
                <w:szCs w:val="18"/>
                <w14:ligatures w14:val="none"/>
              </w:rPr>
            </w:pPr>
          </w:p>
        </w:tc>
        <w:tc>
          <w:tcPr>
            <w:tcW w:w="718" w:type="dxa"/>
            <w:tcBorders>
              <w:left w:val="single" w:sz="4" w:space="0" w:color="auto"/>
              <w:bottom w:val="single" w:sz="4" w:space="0" w:color="auto"/>
            </w:tcBorders>
            <w:shd w:val="clear" w:color="auto" w:fill="auto"/>
            <w:vAlign w:val="center"/>
            <w:hideMark/>
          </w:tcPr>
          <w:p w14:paraId="3A85ECAC" w14:textId="77777777"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sidRPr="000443D8">
              <w:rPr>
                <w:rFonts w:ascii="Calibri" w:eastAsia="Times New Roman" w:hAnsi="Calibri" w:cs="Calibri"/>
                <w:color w:val="000000"/>
                <w:kern w:val="0"/>
                <w:sz w:val="18"/>
                <w:szCs w:val="18"/>
                <w14:ligatures w14:val="none"/>
              </w:rPr>
              <w:t>0.1693</w:t>
            </w:r>
          </w:p>
        </w:tc>
        <w:tc>
          <w:tcPr>
            <w:tcW w:w="718" w:type="dxa"/>
            <w:tcBorders>
              <w:bottom w:val="single" w:sz="4" w:space="0" w:color="auto"/>
            </w:tcBorders>
            <w:shd w:val="clear" w:color="auto" w:fill="auto"/>
            <w:vAlign w:val="center"/>
            <w:hideMark/>
          </w:tcPr>
          <w:p w14:paraId="3ED550DC" w14:textId="11E857FB" w:rsidR="003F22A2" w:rsidRPr="000443D8" w:rsidRDefault="003F22A2" w:rsidP="003F22A2">
            <w:pPr>
              <w:spacing w:line="276" w:lineRule="auto"/>
              <w:jc w:val="center"/>
              <w:rPr>
                <w:rFonts w:ascii="Calibri" w:eastAsia="Times New Roman" w:hAnsi="Calibri" w:cs="Calibri"/>
                <w:color w:val="000000"/>
                <w:kern w:val="0"/>
                <w:sz w:val="18"/>
                <w:szCs w:val="18"/>
                <w14:ligatures w14:val="none"/>
              </w:rPr>
            </w:pPr>
            <w:r>
              <w:rPr>
                <w:rFonts w:ascii="Calibri" w:hAnsi="Calibri" w:cs="Calibri"/>
                <w:color w:val="000000"/>
                <w:sz w:val="18"/>
                <w:szCs w:val="18"/>
              </w:rPr>
              <w:t>0.2526</w:t>
            </w:r>
          </w:p>
        </w:tc>
        <w:tc>
          <w:tcPr>
            <w:tcW w:w="718" w:type="dxa"/>
            <w:tcBorders>
              <w:bottom w:val="single" w:sz="4" w:space="0" w:color="auto"/>
            </w:tcBorders>
            <w:shd w:val="clear" w:color="auto" w:fill="auto"/>
            <w:vAlign w:val="bottom"/>
            <w:hideMark/>
          </w:tcPr>
          <w:p w14:paraId="188BE19D" w14:textId="0F0E4DB1" w:rsidR="003F22A2" w:rsidRPr="003F22A2" w:rsidRDefault="003F22A2" w:rsidP="003F22A2">
            <w:pPr>
              <w:spacing w:line="276" w:lineRule="auto"/>
              <w:jc w:val="center"/>
              <w:rPr>
                <w:rFonts w:ascii="Calibri" w:eastAsia="Times New Roman" w:hAnsi="Calibri" w:cs="Calibri"/>
                <w:color w:val="000000"/>
                <w:kern w:val="0"/>
                <w:sz w:val="18"/>
                <w:szCs w:val="18"/>
                <w14:ligatures w14:val="none"/>
              </w:rPr>
            </w:pPr>
            <w:r w:rsidRPr="003F22A2">
              <w:rPr>
                <w:rFonts w:ascii="Calibri" w:hAnsi="Calibri" w:cs="Calibri"/>
                <w:color w:val="000000"/>
                <w:sz w:val="18"/>
                <w:szCs w:val="18"/>
              </w:rPr>
              <w:t>0.0833</w:t>
            </w:r>
          </w:p>
        </w:tc>
      </w:tr>
      <w:tr w:rsidR="00EE77E7" w:rsidRPr="000443D8" w14:paraId="0AD69BBA" w14:textId="77777777" w:rsidTr="00144D68">
        <w:trPr>
          <w:trHeight w:val="240"/>
        </w:trPr>
        <w:tc>
          <w:tcPr>
            <w:tcW w:w="561" w:type="dxa"/>
            <w:tcBorders>
              <w:top w:val="single" w:sz="4" w:space="0" w:color="auto"/>
              <w:left w:val="single" w:sz="4" w:space="0" w:color="auto"/>
              <w:bottom w:val="single" w:sz="4" w:space="0" w:color="auto"/>
              <w:right w:val="nil"/>
            </w:tcBorders>
            <w:shd w:val="clear" w:color="auto" w:fill="auto"/>
            <w:vAlign w:val="center"/>
          </w:tcPr>
          <w:p w14:paraId="26E9E8B2" w14:textId="3F7D8781" w:rsidR="00EE77E7" w:rsidRPr="003364D1" w:rsidRDefault="003364D1" w:rsidP="003F22A2">
            <w:pPr>
              <w:spacing w:line="276" w:lineRule="auto"/>
              <w:jc w:val="center"/>
              <w:rPr>
                <w:rFonts w:ascii="Calibri" w:eastAsia="Times New Roman" w:hAnsi="Calibri" w:cs="Calibri"/>
                <w:b/>
                <w:bCs/>
                <w:color w:val="000000"/>
                <w:kern w:val="0"/>
                <w:sz w:val="18"/>
                <w:szCs w:val="18"/>
                <w14:ligatures w14:val="none"/>
              </w:rPr>
            </w:pPr>
            <w:r>
              <w:rPr>
                <w:rFonts w:ascii="Calibri" w:eastAsia="Times New Roman" w:hAnsi="Calibri" w:cs="Calibri"/>
                <w:b/>
                <w:bCs/>
                <w:color w:val="000000"/>
                <w:kern w:val="0"/>
                <w:sz w:val="18"/>
                <w:szCs w:val="18"/>
                <w14:ligatures w14:val="none"/>
              </w:rPr>
              <w:t>a</w:t>
            </w:r>
            <w:r w:rsidR="00EE344F" w:rsidRPr="003364D1">
              <w:rPr>
                <w:rFonts w:ascii="Calibri" w:eastAsia="Times New Roman" w:hAnsi="Calibri" w:cs="Calibri"/>
                <w:b/>
                <w:bCs/>
                <w:color w:val="000000"/>
                <w:kern w:val="0"/>
                <w:sz w:val="18"/>
                <w:szCs w:val="18"/>
                <w14:ligatures w14:val="none"/>
              </w:rPr>
              <w:t>vg.</w:t>
            </w:r>
          </w:p>
        </w:tc>
        <w:tc>
          <w:tcPr>
            <w:tcW w:w="806" w:type="dxa"/>
            <w:tcBorders>
              <w:top w:val="single" w:sz="4" w:space="0" w:color="auto"/>
              <w:left w:val="nil"/>
              <w:bottom w:val="single" w:sz="4" w:space="0" w:color="auto"/>
            </w:tcBorders>
            <w:vAlign w:val="center"/>
          </w:tcPr>
          <w:p w14:paraId="7690B852" w14:textId="77777777" w:rsidR="00EE77E7" w:rsidRPr="003364D1" w:rsidRDefault="00EE77E7" w:rsidP="003F22A2">
            <w:pPr>
              <w:spacing w:line="276" w:lineRule="auto"/>
              <w:rPr>
                <w:rFonts w:ascii="Calibri" w:eastAsia="Times New Roman" w:hAnsi="Calibri" w:cs="Calibri"/>
                <w:b/>
                <w:bCs/>
                <w:color w:val="000000"/>
                <w:kern w:val="0"/>
                <w:sz w:val="18"/>
                <w:szCs w:val="18"/>
                <w14:ligatures w14:val="none"/>
              </w:rPr>
            </w:pPr>
          </w:p>
        </w:tc>
        <w:tc>
          <w:tcPr>
            <w:tcW w:w="718" w:type="dxa"/>
            <w:tcBorders>
              <w:top w:val="single" w:sz="4" w:space="0" w:color="auto"/>
              <w:bottom w:val="single" w:sz="4" w:space="0" w:color="auto"/>
            </w:tcBorders>
            <w:shd w:val="clear" w:color="auto" w:fill="auto"/>
            <w:vAlign w:val="center"/>
          </w:tcPr>
          <w:p w14:paraId="28FC22D1" w14:textId="43056819" w:rsidR="00EE77E7" w:rsidRPr="003364D1" w:rsidRDefault="00C1352A" w:rsidP="003F22A2">
            <w:pPr>
              <w:spacing w:line="276" w:lineRule="auto"/>
              <w:jc w:val="center"/>
              <w:rPr>
                <w:rFonts w:ascii="Calibri" w:eastAsia="Times New Roman" w:hAnsi="Calibri" w:cs="Calibri"/>
                <w:b/>
                <w:bCs/>
                <w:color w:val="000000"/>
                <w:kern w:val="0"/>
                <w:sz w:val="18"/>
                <w:szCs w:val="18"/>
                <w14:ligatures w14:val="none"/>
              </w:rPr>
            </w:pPr>
            <w:r w:rsidRPr="003364D1">
              <w:rPr>
                <w:rFonts w:ascii="Calibri" w:eastAsia="Times New Roman" w:hAnsi="Calibri" w:cs="Calibri"/>
                <w:b/>
                <w:bCs/>
                <w:color w:val="000000"/>
                <w:kern w:val="0"/>
                <w:sz w:val="18"/>
                <w:szCs w:val="18"/>
                <w14:ligatures w14:val="none"/>
              </w:rPr>
              <w:t>0.5316</w:t>
            </w:r>
          </w:p>
        </w:tc>
        <w:tc>
          <w:tcPr>
            <w:tcW w:w="718" w:type="dxa"/>
            <w:tcBorders>
              <w:top w:val="single" w:sz="4" w:space="0" w:color="auto"/>
              <w:bottom w:val="single" w:sz="4" w:space="0" w:color="auto"/>
            </w:tcBorders>
            <w:shd w:val="clear" w:color="auto" w:fill="auto"/>
            <w:vAlign w:val="center"/>
          </w:tcPr>
          <w:p w14:paraId="6BD07DAC" w14:textId="0E7BE2D2" w:rsidR="00EE77E7" w:rsidRPr="003364D1" w:rsidRDefault="00C1352A" w:rsidP="003F22A2">
            <w:pPr>
              <w:spacing w:line="276" w:lineRule="auto"/>
              <w:jc w:val="center"/>
              <w:rPr>
                <w:rFonts w:ascii="Calibri" w:hAnsi="Calibri" w:cs="Calibri"/>
                <w:b/>
                <w:bCs/>
                <w:color w:val="000000"/>
                <w:sz w:val="18"/>
                <w:szCs w:val="18"/>
              </w:rPr>
            </w:pPr>
            <w:r w:rsidRPr="003364D1">
              <w:rPr>
                <w:rFonts w:ascii="Calibri" w:hAnsi="Calibri" w:cs="Calibri"/>
                <w:b/>
                <w:bCs/>
                <w:color w:val="000000"/>
                <w:sz w:val="18"/>
                <w:szCs w:val="18"/>
              </w:rPr>
              <w:t>0.7110</w:t>
            </w:r>
          </w:p>
        </w:tc>
        <w:tc>
          <w:tcPr>
            <w:tcW w:w="718" w:type="dxa"/>
            <w:tcBorders>
              <w:top w:val="single" w:sz="4" w:space="0" w:color="auto"/>
              <w:bottom w:val="single" w:sz="4" w:space="0" w:color="auto"/>
              <w:right w:val="single" w:sz="4" w:space="0" w:color="auto"/>
            </w:tcBorders>
            <w:shd w:val="clear" w:color="auto" w:fill="auto"/>
            <w:vAlign w:val="bottom"/>
          </w:tcPr>
          <w:p w14:paraId="38720FD8" w14:textId="77777777" w:rsidR="00EE77E7" w:rsidRPr="003F22A2" w:rsidRDefault="00EE77E7" w:rsidP="003F22A2">
            <w:pPr>
              <w:spacing w:line="276" w:lineRule="auto"/>
              <w:jc w:val="center"/>
              <w:rPr>
                <w:rFonts w:ascii="Calibri" w:hAnsi="Calibri" w:cs="Calibri"/>
                <w:color w:val="000000"/>
                <w:sz w:val="18"/>
                <w:szCs w:val="18"/>
              </w:rPr>
            </w:pPr>
          </w:p>
        </w:tc>
      </w:tr>
    </w:tbl>
    <w:p w14:paraId="104588F0" w14:textId="77777777" w:rsidR="001A359E" w:rsidRDefault="001A359E" w:rsidP="001A359E">
      <w:pPr>
        <w:spacing w:after="160" w:line="360" w:lineRule="auto"/>
      </w:pPr>
    </w:p>
    <w:p w14:paraId="48749C6A" w14:textId="77777777" w:rsidR="001A359E" w:rsidRDefault="001A359E" w:rsidP="001A359E">
      <w:pPr>
        <w:spacing w:after="160" w:line="360" w:lineRule="auto"/>
      </w:pPr>
    </w:p>
    <w:p w14:paraId="15F67DF9" w14:textId="77777777" w:rsidR="001A359E" w:rsidRDefault="001A359E" w:rsidP="001A359E">
      <w:pPr>
        <w:spacing w:after="160" w:line="360" w:lineRule="auto"/>
      </w:pPr>
    </w:p>
    <w:p w14:paraId="6802F770" w14:textId="77777777" w:rsidR="001A359E" w:rsidRDefault="001A359E" w:rsidP="001A359E">
      <w:pPr>
        <w:spacing w:after="160" w:line="360" w:lineRule="auto"/>
      </w:pPr>
    </w:p>
    <w:p w14:paraId="01C4B182" w14:textId="71DA7841" w:rsidR="001A359E" w:rsidRDefault="001A359E">
      <w:pPr>
        <w:spacing w:after="160" w:line="360" w:lineRule="auto"/>
      </w:pPr>
      <w:r>
        <w:br w:type="page"/>
      </w:r>
    </w:p>
    <w:p w14:paraId="65444003" w14:textId="70E4C742" w:rsidR="001A359E" w:rsidRPr="0031613B" w:rsidRDefault="0031613B" w:rsidP="001A359E">
      <w:pPr>
        <w:spacing w:after="160" w:line="360" w:lineRule="auto"/>
        <w:rPr>
          <w:b/>
          <w:bCs/>
          <w:i/>
          <w:iCs/>
        </w:rPr>
      </w:pPr>
      <w:bookmarkStart w:id="549" w:name="_Hlk184558035"/>
      <w:r w:rsidRPr="0031613B">
        <w:rPr>
          <w:b/>
          <w:bCs/>
          <w:i/>
          <w:iCs/>
          <w:highlight w:val="yellow"/>
        </w:rPr>
        <w:lastRenderedPageBreak/>
        <w:t>TO DO</w:t>
      </w:r>
      <w:r w:rsidR="00BF1BAE" w:rsidRPr="0031613B">
        <w:rPr>
          <w:b/>
          <w:bCs/>
          <w:i/>
          <w:iCs/>
          <w:highlight w:val="yellow"/>
        </w:rPr>
        <w:t>:</w:t>
      </w:r>
    </w:p>
    <w:p w14:paraId="1E0F5CFF" w14:textId="77777777" w:rsidR="0031613B" w:rsidRDefault="0031613B" w:rsidP="00BF1BAE">
      <w:pPr>
        <w:pStyle w:val="ListParagraph"/>
        <w:numPr>
          <w:ilvl w:val="0"/>
          <w:numId w:val="10"/>
        </w:numPr>
        <w:spacing w:after="160" w:line="360" w:lineRule="auto"/>
      </w:pPr>
      <w:r>
        <w:t>A</w:t>
      </w:r>
      <w:r w:rsidR="00BF1BAE">
        <w:t xml:space="preserve">dd a test showing the quality of </w:t>
      </w:r>
      <w:r>
        <w:t>'</w:t>
      </w:r>
      <w:r w:rsidR="00BF1BAE">
        <w:t>Fit in Map</w:t>
      </w:r>
      <w:r>
        <w:t>'</w:t>
      </w:r>
      <w:r w:rsidR="00BF1BAE">
        <w:t xml:space="preserve"> as the primary alignment tool, versus EMalign</w:t>
      </w:r>
      <w:r>
        <w:t xml:space="preserve">. </w:t>
      </w:r>
    </w:p>
    <w:p w14:paraId="33C02F17" w14:textId="4E6F57AF" w:rsidR="00BF1BAE" w:rsidRDefault="0031613B" w:rsidP="0031613B">
      <w:pPr>
        <w:pStyle w:val="ListParagraph"/>
        <w:spacing w:after="160" w:line="360" w:lineRule="auto"/>
        <w:ind w:left="360"/>
      </w:pPr>
      <w:r w:rsidRPr="0031613B">
        <w:rPr>
          <w:u w:val="single"/>
        </w:rPr>
        <w:t>Note</w:t>
      </w:r>
      <w:r>
        <w:t xml:space="preserve">: since it requires a manual initial alignment it might be hard to assess. </w:t>
      </w:r>
    </w:p>
    <w:p w14:paraId="207C2BE1" w14:textId="525EB924" w:rsidR="00BF1BAE" w:rsidRDefault="0031613B" w:rsidP="00BF1BAE">
      <w:pPr>
        <w:pStyle w:val="ListParagraph"/>
        <w:numPr>
          <w:ilvl w:val="0"/>
          <w:numId w:val="10"/>
        </w:numPr>
        <w:spacing w:after="160" w:line="360" w:lineRule="auto"/>
      </w:pPr>
      <w:r>
        <w:t>A</w:t>
      </w:r>
      <w:r w:rsidR="00AA7848">
        <w:t>dd tests demonstrating the modification mentioned in subsection D under section 3.3.2</w:t>
      </w:r>
      <w:r>
        <w:t xml:space="preserve"> (different-size maps). </w:t>
      </w:r>
    </w:p>
    <w:p w14:paraId="3B696E0D" w14:textId="6C3EB596" w:rsidR="00AA7848" w:rsidRPr="00717343" w:rsidRDefault="0031613B" w:rsidP="0031613B">
      <w:pPr>
        <w:pStyle w:val="ListParagraph"/>
        <w:numPr>
          <w:ilvl w:val="0"/>
          <w:numId w:val="10"/>
        </w:numPr>
        <w:spacing w:after="160" w:line="360" w:lineRule="auto"/>
        <w:rPr>
          <w:strike/>
        </w:rPr>
      </w:pPr>
      <w:r>
        <w:t>A</w:t>
      </w:r>
      <w:r w:rsidR="00B429C2" w:rsidRPr="00717343">
        <w:rPr>
          <w:strike/>
        </w:rPr>
        <w:t>dd a plot demonstrating for each version</w:t>
      </w:r>
      <w:r w:rsidRPr="00717343">
        <w:rPr>
          <w:strike/>
        </w:rPr>
        <w:t xml:space="preserve"> of modified EMalign</w:t>
      </w:r>
      <w:r w:rsidR="00B429C2" w:rsidRPr="00717343">
        <w:rPr>
          <w:strike/>
        </w:rPr>
        <w:t xml:space="preserve"> the running time as a function of map size</w:t>
      </w:r>
      <w:r w:rsidRPr="00717343">
        <w:rPr>
          <w:strike/>
        </w:rPr>
        <w:t>.</w:t>
      </w:r>
    </w:p>
    <w:bookmarkEnd w:id="549"/>
    <w:p w14:paraId="2C7DC6F3" w14:textId="7BFCBF60" w:rsidR="00C272AE" w:rsidRDefault="00C272AE" w:rsidP="00717343">
      <w:pPr>
        <w:spacing w:after="160" w:line="360" w:lineRule="auto"/>
        <w:rPr>
          <w:u w:val="single"/>
        </w:rPr>
      </w:pPr>
    </w:p>
    <w:p w14:paraId="6668EB53" w14:textId="5155E7EE" w:rsidR="00C272AE" w:rsidRPr="00C272AE" w:rsidRDefault="00C272AE" w:rsidP="00C272AE">
      <w:pPr>
        <w:spacing w:after="160" w:line="360" w:lineRule="auto"/>
        <w:rPr>
          <w:b/>
          <w:bCs/>
          <w:i/>
          <w:iCs/>
        </w:rPr>
      </w:pPr>
      <w:r w:rsidRPr="00C272AE">
        <w:rPr>
          <w:b/>
          <w:bCs/>
          <w:i/>
          <w:iCs/>
          <w:highlight w:val="yellow"/>
        </w:rPr>
        <w:t>TBD:</w:t>
      </w:r>
    </w:p>
    <w:p w14:paraId="56A5B480" w14:textId="77777777" w:rsidR="00C272AE" w:rsidRDefault="00C272AE" w:rsidP="00C272AE">
      <w:pPr>
        <w:pStyle w:val="ListParagraph"/>
        <w:numPr>
          <w:ilvl w:val="0"/>
          <w:numId w:val="10"/>
        </w:numPr>
        <w:spacing w:after="160" w:line="360" w:lineRule="auto"/>
      </w:pPr>
      <w:r>
        <w:t xml:space="preserve">Determine whether we want to leave the decision to the user on whether to prioritize speed or accuracy, or if we want to decide it ourselves. Build both versions so it's available to use when decided. </w:t>
      </w:r>
    </w:p>
    <w:p w14:paraId="6CAF698A" w14:textId="5AB32DE4" w:rsidR="00C272AE" w:rsidRDefault="008B10ED" w:rsidP="008B10ED">
      <w:pPr>
        <w:pStyle w:val="ListParagraph"/>
        <w:numPr>
          <w:ilvl w:val="0"/>
          <w:numId w:val="10"/>
        </w:numPr>
        <w:spacing w:after="160" w:line="360" w:lineRule="auto"/>
      </w:pPr>
      <w:r>
        <w:t>Figure out whether to remove</w:t>
      </w:r>
      <w:r w:rsidR="00C272AE">
        <w:t xml:space="preserve"> the T function from the volumes in emalign_cmd.py – that was put in there to match the tests done so far</w:t>
      </w:r>
      <w:r>
        <w:t xml:space="preserve"> but</w:t>
      </w:r>
      <w:r w:rsidR="00C272AE">
        <w:t xml:space="preserve"> it seems to be unnecessary, though harmless. </w:t>
      </w:r>
    </w:p>
    <w:p w14:paraId="59430C7D" w14:textId="1FC77A23" w:rsidR="00D60BEC" w:rsidRDefault="00D60BEC" w:rsidP="008B10ED">
      <w:pPr>
        <w:pStyle w:val="ListParagraph"/>
        <w:numPr>
          <w:ilvl w:val="0"/>
          <w:numId w:val="10"/>
        </w:numPr>
        <w:spacing w:after="160" w:line="360" w:lineRule="auto"/>
      </w:pPr>
      <w:r>
        <w:t>Default projections number – I think we should change to 25.</w:t>
      </w:r>
    </w:p>
    <w:p w14:paraId="5839881B" w14:textId="77777777" w:rsidR="004E78FD" w:rsidRDefault="004E78FD" w:rsidP="004E78FD">
      <w:pPr>
        <w:spacing w:after="160" w:line="360" w:lineRule="auto"/>
      </w:pPr>
    </w:p>
    <w:p w14:paraId="5A3EC0B3" w14:textId="77777777" w:rsidR="00CB731F" w:rsidRDefault="00CB731F">
      <w:pPr>
        <w:spacing w:after="160" w:line="360" w:lineRule="auto"/>
        <w:rPr>
          <w:u w:val="single"/>
        </w:rPr>
      </w:pPr>
      <w:r>
        <w:rPr>
          <w:u w:val="single"/>
        </w:rPr>
        <w:br w:type="page"/>
      </w:r>
    </w:p>
    <w:p w14:paraId="4D932A01" w14:textId="3C4FBE27" w:rsidR="004E78FD" w:rsidRPr="00DC7077" w:rsidRDefault="004E78FD" w:rsidP="004E78FD">
      <w:pPr>
        <w:spacing w:after="160" w:line="360" w:lineRule="auto"/>
        <w:rPr>
          <w:u w:val="single"/>
        </w:rPr>
      </w:pPr>
      <w:r w:rsidRPr="00DC7077">
        <w:rPr>
          <w:u w:val="single"/>
        </w:rPr>
        <w:lastRenderedPageBreak/>
        <w:t xml:space="preserve">Testing </w:t>
      </w:r>
      <w:r w:rsidRPr="00DC7077">
        <w:rPr>
          <w:b/>
          <w:bCs/>
          <w:u w:val="single"/>
        </w:rPr>
        <w:t>Fit in Map</w:t>
      </w:r>
      <w:r w:rsidRPr="00DC7077">
        <w:rPr>
          <w:u w:val="single"/>
        </w:rPr>
        <w:t xml:space="preserve"> vs. </w:t>
      </w:r>
      <w:r w:rsidRPr="00DC7077">
        <w:rPr>
          <w:b/>
          <w:bCs/>
          <w:u w:val="single"/>
        </w:rPr>
        <w:t>EMalign</w:t>
      </w:r>
      <w:r w:rsidRPr="00DC7077">
        <w:rPr>
          <w:u w:val="single"/>
        </w:rPr>
        <w:t xml:space="preserve"> as primary alignment tool:</w:t>
      </w:r>
    </w:p>
    <w:p w14:paraId="1362565B" w14:textId="61BC9FDB" w:rsidR="004E78FD" w:rsidRPr="004E78FD" w:rsidRDefault="004E78FD" w:rsidP="004E78FD">
      <w:pPr>
        <w:spacing w:after="160" w:line="360" w:lineRule="auto"/>
        <w:rPr>
          <w:b/>
          <w:bCs/>
        </w:rPr>
      </w:pPr>
      <w:r w:rsidRPr="004E78FD">
        <w:rPr>
          <w:b/>
          <w:bCs/>
        </w:rPr>
        <w:t xml:space="preserve">Before </w:t>
      </w:r>
      <w:r w:rsidRPr="00AE4321">
        <w:t>Alignment:</w:t>
      </w:r>
      <w:r w:rsidR="00797918">
        <w:rPr>
          <w:b/>
          <w:bCs/>
        </w:rPr>
        <w:t xml:space="preserve"> </w:t>
      </w:r>
    </w:p>
    <w:p w14:paraId="5FD16BA6" w14:textId="3D24452B" w:rsidR="004E78FD" w:rsidRDefault="00C23BDF" w:rsidP="004E78FD">
      <w:pPr>
        <w:spacing w:after="160" w:line="360" w:lineRule="auto"/>
      </w:pPr>
      <w:r>
        <w:t>corr. = 0.2074, corr. about mean = 0.2032, overlap = 7.905</w:t>
      </w:r>
    </w:p>
    <w:p w14:paraId="4A527BC3" w14:textId="2ABC47BB" w:rsidR="00CB731F" w:rsidRDefault="00860EDE" w:rsidP="004E78FD">
      <w:pPr>
        <w:spacing w:after="160" w:line="360" w:lineRule="auto"/>
      </w:pPr>
      <w:r>
        <w:rPr>
          <w:noProof/>
        </w:rPr>
        <mc:AlternateContent>
          <mc:Choice Requires="wps">
            <w:drawing>
              <wp:anchor distT="45720" distB="45720" distL="114300" distR="114300" simplePos="0" relativeHeight="251697152" behindDoc="0" locked="0" layoutInCell="1" allowOverlap="1" wp14:anchorId="007A48D4" wp14:editId="31963D7C">
                <wp:simplePos x="0" y="0"/>
                <wp:positionH relativeFrom="margin">
                  <wp:posOffset>1187450</wp:posOffset>
                </wp:positionH>
                <wp:positionV relativeFrom="margin">
                  <wp:posOffset>3683463</wp:posOffset>
                </wp:positionV>
                <wp:extent cx="1456690" cy="1404620"/>
                <wp:effectExtent l="0" t="0" r="10160" b="20955"/>
                <wp:wrapNone/>
                <wp:docPr id="225104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6690" cy="1404620"/>
                        </a:xfrm>
                        <a:prstGeom prst="rect">
                          <a:avLst/>
                        </a:prstGeom>
                        <a:solidFill>
                          <a:schemeClr val="tx1"/>
                        </a:solidFill>
                        <a:ln w="9525">
                          <a:solidFill>
                            <a:srgbClr val="000000"/>
                          </a:solidFill>
                          <a:miter lim="800000"/>
                          <a:headEnd/>
                          <a:tailEnd/>
                        </a:ln>
                      </wps:spPr>
                      <wps:txbx>
                        <w:txbxContent>
                          <w:p w14:paraId="7E82C9C3" w14:textId="77777777" w:rsidR="006A2FD1" w:rsidRPr="00745066" w:rsidRDefault="006A2FD1" w:rsidP="006A2FD1">
                            <w:pPr>
                              <w:rPr>
                                <w:rFonts w:ascii="Calibri" w:hAnsi="Calibri" w:cs="Calibri"/>
                                <w:i/>
                                <w:iCs/>
                                <w:color w:val="FFFFFF" w:themeColor="background1"/>
                                <w:sz w:val="18"/>
                                <w:szCs w:val="18"/>
                              </w:rPr>
                            </w:pPr>
                            <w:r w:rsidRPr="00745066">
                              <w:rPr>
                                <w:rFonts w:ascii="Calibri" w:hAnsi="Calibri" w:cs="Calibri"/>
                                <w:i/>
                                <w:iCs/>
                                <w:color w:val="FFFFFF" w:themeColor="background1"/>
                                <w:sz w:val="18"/>
                                <w:szCs w:val="18"/>
                              </w:rPr>
                              <w:t xml:space="preserve"> </w:t>
                            </w:r>
                            <w:r w:rsidRPr="00745066">
                              <w:rPr>
                                <w:rFonts w:ascii="Calibri" w:hAnsi="Calibri" w:cs="Calibri"/>
                                <w:i/>
                                <w:iCs/>
                                <w:color w:val="00AAFF"/>
                                <w:sz w:val="18"/>
                                <w:szCs w:val="18"/>
                              </w:rPr>
                              <w:t>EMD-35413</w:t>
                            </w:r>
                            <w:r w:rsidRPr="00745066">
                              <w:rPr>
                                <w:rFonts w:ascii="Calibri" w:hAnsi="Calibri" w:cs="Calibri"/>
                                <w:i/>
                                <w:iCs/>
                                <w:color w:val="60CAF3" w:themeColor="accent4" w:themeTint="99"/>
                                <w:sz w:val="18"/>
                                <w:szCs w:val="18"/>
                              </w:rPr>
                              <w:t xml:space="preserve"> </w:t>
                            </w:r>
                          </w:p>
                          <w:p w14:paraId="48F26DB6" w14:textId="106B46AB" w:rsidR="006A2FD1" w:rsidRPr="00745066" w:rsidRDefault="006A2FD1" w:rsidP="006A2FD1">
                            <w:pPr>
                              <w:rPr>
                                <w:rFonts w:ascii="Calibri" w:hAnsi="Calibri" w:cs="Calibri"/>
                                <w:i/>
                                <w:iCs/>
                                <w:color w:val="FFFFFF" w:themeColor="background1"/>
                                <w:sz w:val="18"/>
                                <w:szCs w:val="18"/>
                              </w:rPr>
                            </w:pPr>
                            <w:r w:rsidRPr="00745066">
                              <w:rPr>
                                <w:rFonts w:ascii="Calibri" w:hAnsi="Calibri" w:cs="Calibri"/>
                                <w:i/>
                                <w:iCs/>
                                <w:color w:val="FF007F"/>
                                <w:sz w:val="18"/>
                                <w:szCs w:val="18"/>
                              </w:rPr>
                              <w:t>EMD-35413 transformed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7A48D4" id="Text Box 2" o:spid="_x0000_s1027" type="#_x0000_t202" style="position:absolute;margin-left:93.5pt;margin-top:290.05pt;width:114.7pt;height:110.6pt;z-index:251697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" fillcolor="black [3213]">
                <v:textbox style="mso-fit-shape-to-text:t">
                  <w:txbxContent>
                    <w:p w14:paraId="7E82C9C3" w14:textId="77777777" w:rsidR="006A2FD1" w:rsidRPr="00745066" w:rsidRDefault="006A2FD1" w:rsidP="006A2FD1">
                      <w:pPr>
                        <w:rPr>
                          <w:rFonts w:ascii="Calibri" w:hAnsi="Calibri" w:cs="Calibri"/>
                          <w:i/>
                          <w:iCs/>
                          <w:color w:val="FFFFFF" w:themeColor="background1"/>
                          <w:sz w:val="18"/>
                          <w:szCs w:val="18"/>
                        </w:rPr>
                      </w:pPr>
                      <w:r w:rsidRPr="00745066">
                        <w:rPr>
                          <w:rFonts w:ascii="Calibri" w:hAnsi="Calibri" w:cs="Calibri"/>
                          <w:i/>
                          <w:iCs/>
                          <w:color w:val="FFFFFF" w:themeColor="background1"/>
                          <w:sz w:val="18"/>
                          <w:szCs w:val="18"/>
                        </w:rPr>
                        <w:t xml:space="preserve"> </w:t>
                      </w:r>
                      <w:r w:rsidRPr="00745066">
                        <w:rPr>
                          <w:rFonts w:ascii="Calibri" w:hAnsi="Calibri" w:cs="Calibri"/>
                          <w:i/>
                          <w:iCs/>
                          <w:color w:val="00AAFF"/>
                          <w:sz w:val="18"/>
                          <w:szCs w:val="18"/>
                        </w:rPr>
                        <w:t>EMD-35413</w:t>
                      </w:r>
                      <w:r w:rsidRPr="00745066">
                        <w:rPr>
                          <w:rFonts w:ascii="Calibri" w:hAnsi="Calibri" w:cs="Calibri"/>
                          <w:i/>
                          <w:iCs/>
                          <w:color w:val="60CAF3" w:themeColor="accent4" w:themeTint="99"/>
                          <w:sz w:val="18"/>
                          <w:szCs w:val="18"/>
                        </w:rPr>
                        <w:t xml:space="preserve"> </w:t>
                      </w:r>
                    </w:p>
                    <w:p w14:paraId="48F26DB6" w14:textId="106B46AB" w:rsidR="006A2FD1" w:rsidRPr="00745066" w:rsidRDefault="006A2FD1" w:rsidP="006A2FD1">
                      <w:pPr>
                        <w:rPr>
                          <w:rFonts w:ascii="Calibri" w:hAnsi="Calibri" w:cs="Calibri"/>
                          <w:i/>
                          <w:iCs/>
                          <w:color w:val="FFFFFF" w:themeColor="background1"/>
                          <w:sz w:val="18"/>
                          <w:szCs w:val="18"/>
                        </w:rPr>
                      </w:pPr>
                      <w:r w:rsidRPr="00745066">
                        <w:rPr>
                          <w:rFonts w:ascii="Calibri" w:hAnsi="Calibri" w:cs="Calibri"/>
                          <w:i/>
                          <w:iCs/>
                          <w:color w:val="FF007F"/>
                          <w:sz w:val="18"/>
                          <w:szCs w:val="18"/>
                        </w:rPr>
                        <w:t>EMD-35413 transformed</w:t>
                      </w:r>
                    </w:p>
                  </w:txbxContent>
                </v:textbox>
                <w10:wrap anchorx="margin" anchory="margin"/>
              </v:shape>
            </w:pict>
          </mc:Fallback>
        </mc:AlternateContent>
      </w:r>
      <w:r>
        <w:rPr>
          <w:noProof/>
        </w:rPr>
        <mc:AlternateContent>
          <mc:Choice Requires="wps">
            <w:drawing>
              <wp:anchor distT="45720" distB="45720" distL="114300" distR="114300" simplePos="0" relativeHeight="251695104" behindDoc="0" locked="0" layoutInCell="1" allowOverlap="1" wp14:anchorId="49C29ADB" wp14:editId="267D5799">
                <wp:simplePos x="0" y="0"/>
                <wp:positionH relativeFrom="margin">
                  <wp:posOffset>2947035</wp:posOffset>
                </wp:positionH>
                <wp:positionV relativeFrom="margin">
                  <wp:posOffset>3465709</wp:posOffset>
                </wp:positionV>
                <wp:extent cx="1513703" cy="585470"/>
                <wp:effectExtent l="0" t="0" r="10795" b="24130"/>
                <wp:wrapNone/>
                <wp:docPr id="1129540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703" cy="585470"/>
                        </a:xfrm>
                        <a:prstGeom prst="rect">
                          <a:avLst/>
                        </a:prstGeom>
                        <a:solidFill>
                          <a:schemeClr val="tx1"/>
                        </a:solidFill>
                        <a:ln w="9525">
                          <a:solidFill>
                            <a:srgbClr val="000000"/>
                          </a:solidFill>
                          <a:miter lim="800000"/>
                          <a:headEnd/>
                          <a:tailEnd/>
                        </a:ln>
                      </wps:spPr>
                      <wps:txbx>
                        <w:txbxContent>
                          <w:p w14:paraId="505F1779" w14:textId="6AC12C8B" w:rsidR="00A25111" w:rsidRPr="002A415B" w:rsidRDefault="00A25111" w:rsidP="00A25111">
                            <w:pPr>
                              <w:rPr>
                                <w:rFonts w:ascii="Calibri" w:hAnsi="Calibri" w:cs="Calibri"/>
                                <w:i/>
                                <w:iCs/>
                                <w:color w:val="F2F2F2" w:themeColor="background1" w:themeShade="F2"/>
                                <w:sz w:val="22"/>
                                <w:szCs w:val="22"/>
                              </w:rPr>
                            </w:pPr>
                            <w:r w:rsidRPr="002A415B">
                              <w:rPr>
                                <w:rFonts w:ascii="Calibri" w:hAnsi="Calibri" w:cs="Calibri"/>
                                <w:i/>
                                <w:iCs/>
                                <w:color w:val="F2F2F2" w:themeColor="background1" w:themeShade="F2"/>
                                <w:sz w:val="22"/>
                                <w:szCs w:val="22"/>
                              </w:rPr>
                              <w:t xml:space="preserve">Correlation:    </w:t>
                            </w:r>
                            <w:r w:rsidRPr="002A415B">
                              <w:rPr>
                                <w:rFonts w:ascii="Calibri" w:hAnsi="Calibri" w:cs="Calibri"/>
                                <w:b/>
                                <w:bCs/>
                                <w:i/>
                                <w:iCs/>
                                <w:color w:val="F2F2F2" w:themeColor="background1" w:themeShade="F2"/>
                                <w:sz w:val="22"/>
                                <w:szCs w:val="22"/>
                              </w:rPr>
                              <w:t>0.2074</w:t>
                            </w:r>
                            <w:r w:rsidRPr="002A415B">
                              <w:rPr>
                                <w:rFonts w:ascii="Calibri" w:hAnsi="Calibri" w:cs="Calibri"/>
                                <w:i/>
                                <w:iCs/>
                                <w:color w:val="F2F2F2" w:themeColor="background1" w:themeShade="F2"/>
                                <w:sz w:val="22"/>
                                <w:szCs w:val="22"/>
                              </w:rPr>
                              <w:t xml:space="preserve">  </w:t>
                            </w:r>
                          </w:p>
                          <w:p w14:paraId="6B1461A9" w14:textId="3540D9E0" w:rsidR="00A25111" w:rsidRPr="002A415B" w:rsidRDefault="00A25111" w:rsidP="00A25111">
                            <w:pPr>
                              <w:rPr>
                                <w:rFonts w:ascii="Calibri" w:hAnsi="Calibri" w:cs="Calibri"/>
                                <w:i/>
                                <w:iCs/>
                                <w:color w:val="F2F2F2" w:themeColor="background1" w:themeShade="F2"/>
                                <w:sz w:val="22"/>
                                <w:szCs w:val="22"/>
                              </w:rPr>
                            </w:pPr>
                            <w:r w:rsidRPr="002A415B">
                              <w:rPr>
                                <w:rFonts w:ascii="Calibri" w:hAnsi="Calibri" w:cs="Calibri"/>
                                <w:i/>
                                <w:iCs/>
                                <w:color w:val="F2F2F2" w:themeColor="background1" w:themeShade="F2"/>
                                <w:sz w:val="22"/>
                                <w:szCs w:val="22"/>
                              </w:rPr>
                              <w:t>Overlap:</w:t>
                            </w:r>
                            <w:r w:rsidR="006A2FD1" w:rsidRPr="002A415B">
                              <w:rPr>
                                <w:rFonts w:ascii="Calibri" w:hAnsi="Calibri" w:cs="Calibri"/>
                                <w:i/>
                                <w:iCs/>
                                <w:color w:val="F2F2F2" w:themeColor="background1" w:themeShade="F2"/>
                                <w:sz w:val="22"/>
                                <w:szCs w:val="22"/>
                              </w:rPr>
                              <w:t xml:space="preserve">           </w:t>
                            </w:r>
                            <w:r w:rsidRPr="002A415B">
                              <w:rPr>
                                <w:rFonts w:ascii="Calibri" w:hAnsi="Calibri" w:cs="Calibri"/>
                                <w:b/>
                                <w:bCs/>
                                <w:i/>
                                <w:iCs/>
                                <w:color w:val="F2F2F2" w:themeColor="background1" w:themeShade="F2"/>
                                <w:sz w:val="22"/>
                                <w:szCs w:val="22"/>
                              </w:rPr>
                              <w:t>7.905</w:t>
                            </w:r>
                          </w:p>
                          <w:p w14:paraId="07F36F08" w14:textId="76E95E93" w:rsidR="00A25111" w:rsidRPr="002A415B" w:rsidRDefault="00A25111" w:rsidP="00A25111">
                            <w:pPr>
                              <w:rPr>
                                <w:rFonts w:ascii="Calibri" w:hAnsi="Calibri" w:cs="Calibri"/>
                                <w:i/>
                                <w:iCs/>
                                <w:color w:val="F2F2F2" w:themeColor="background1" w:themeShade="F2"/>
                                <w:sz w:val="22"/>
                                <w:szCs w:val="22"/>
                              </w:rPr>
                            </w:pPr>
                            <w:r w:rsidRPr="002A415B">
                              <w:rPr>
                                <w:rFonts w:ascii="Calibri" w:hAnsi="Calibri" w:cs="Calibri"/>
                                <w:i/>
                                <w:iCs/>
                                <w:color w:val="F2F2F2" w:themeColor="background1" w:themeShade="F2"/>
                                <w:sz w:val="22"/>
                                <w:szCs w:val="22"/>
                              </w:rPr>
                              <w:t>Time:</w:t>
                            </w:r>
                            <w:r w:rsidRPr="002A415B">
                              <w:rPr>
                                <w:rFonts w:ascii="Calibri" w:hAnsi="Calibri" w:cs="Calibri"/>
                                <w:i/>
                                <w:iCs/>
                                <w:color w:val="F2F2F2" w:themeColor="background1" w:themeShade="F2"/>
                                <w:sz w:val="22"/>
                                <w:szCs w:val="22"/>
                              </w:rPr>
                              <w:tab/>
                              <w:t xml:space="preserve">         </w:t>
                            </w:r>
                            <w:r w:rsidR="006A2FD1" w:rsidRPr="002A415B">
                              <w:rPr>
                                <w:rFonts w:ascii="Calibri" w:hAnsi="Calibri" w:cs="Calibri"/>
                                <w:i/>
                                <w:iCs/>
                                <w:color w:val="F2F2F2" w:themeColor="background1" w:themeShade="F2"/>
                                <w:sz w:val="22"/>
                                <w:szCs w:val="22"/>
                              </w:rPr>
                              <w:tab/>
                            </w:r>
                            <w:r w:rsidRPr="002A415B">
                              <w:rPr>
                                <w:rFonts w:ascii="Calibri" w:hAnsi="Calibri" w:cs="Calibri"/>
                                <w:i/>
                                <w:iCs/>
                                <w:color w:val="F2F2F2" w:themeColor="background1" w:themeShade="F2"/>
                                <w:sz w:val="22"/>
                                <w:szCs w:val="22"/>
                              </w:rPr>
                              <w:t xml:space="preserve"> </w:t>
                            </w:r>
                            <w:r w:rsidRPr="002A415B">
                              <w:rPr>
                                <w:rFonts w:ascii="Calibri" w:hAnsi="Calibri" w:cs="Calibri"/>
                                <w:b/>
                                <w:bCs/>
                                <w:i/>
                                <w:iCs/>
                                <w:color w:val="F2F2F2" w:themeColor="background1" w:themeShade="F2"/>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29ADB" id="_x0000_s1028" type="#_x0000_t202" style="position:absolute;margin-left:232.05pt;margin-top:272.9pt;width:119.2pt;height:46.1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" fillcolor="black [3213]">
                <v:textbox>
                  <w:txbxContent>
                    <w:p w14:paraId="505F1779" w14:textId="6AC12C8B" w:rsidR="00A25111" w:rsidRPr="002A415B" w:rsidRDefault="00A25111" w:rsidP="00A25111">
                      <w:pPr>
                        <w:rPr>
                          <w:rFonts w:ascii="Calibri" w:hAnsi="Calibri" w:cs="Calibri"/>
                          <w:i/>
                          <w:iCs/>
                          <w:color w:val="F2F2F2" w:themeColor="background1" w:themeShade="F2"/>
                          <w:sz w:val="22"/>
                          <w:szCs w:val="22"/>
                        </w:rPr>
                      </w:pPr>
                      <w:r w:rsidRPr="002A415B">
                        <w:rPr>
                          <w:rFonts w:ascii="Calibri" w:hAnsi="Calibri" w:cs="Calibri"/>
                          <w:i/>
                          <w:iCs/>
                          <w:color w:val="F2F2F2" w:themeColor="background1" w:themeShade="F2"/>
                          <w:sz w:val="22"/>
                          <w:szCs w:val="22"/>
                        </w:rPr>
                        <w:t xml:space="preserve">Correlation:    </w:t>
                      </w:r>
                      <w:r w:rsidRPr="002A415B">
                        <w:rPr>
                          <w:rFonts w:ascii="Calibri" w:hAnsi="Calibri" w:cs="Calibri"/>
                          <w:b/>
                          <w:bCs/>
                          <w:i/>
                          <w:iCs/>
                          <w:color w:val="F2F2F2" w:themeColor="background1" w:themeShade="F2"/>
                          <w:sz w:val="22"/>
                          <w:szCs w:val="22"/>
                        </w:rPr>
                        <w:t>0.2074</w:t>
                      </w:r>
                      <w:r w:rsidRPr="002A415B">
                        <w:rPr>
                          <w:rFonts w:ascii="Calibri" w:hAnsi="Calibri" w:cs="Calibri"/>
                          <w:i/>
                          <w:iCs/>
                          <w:color w:val="F2F2F2" w:themeColor="background1" w:themeShade="F2"/>
                          <w:sz w:val="22"/>
                          <w:szCs w:val="22"/>
                        </w:rPr>
                        <w:t xml:space="preserve">  </w:t>
                      </w:r>
                    </w:p>
                    <w:p w14:paraId="6B1461A9" w14:textId="3540D9E0" w:rsidR="00A25111" w:rsidRPr="002A415B" w:rsidRDefault="00A25111" w:rsidP="00A25111">
                      <w:pPr>
                        <w:rPr>
                          <w:rFonts w:ascii="Calibri" w:hAnsi="Calibri" w:cs="Calibri"/>
                          <w:i/>
                          <w:iCs/>
                          <w:color w:val="F2F2F2" w:themeColor="background1" w:themeShade="F2"/>
                          <w:sz w:val="22"/>
                          <w:szCs w:val="22"/>
                        </w:rPr>
                      </w:pPr>
                      <w:r w:rsidRPr="002A415B">
                        <w:rPr>
                          <w:rFonts w:ascii="Calibri" w:hAnsi="Calibri" w:cs="Calibri"/>
                          <w:i/>
                          <w:iCs/>
                          <w:color w:val="F2F2F2" w:themeColor="background1" w:themeShade="F2"/>
                          <w:sz w:val="22"/>
                          <w:szCs w:val="22"/>
                        </w:rPr>
                        <w:t>Overlap:</w:t>
                      </w:r>
                      <w:r w:rsidR="006A2FD1" w:rsidRPr="002A415B">
                        <w:rPr>
                          <w:rFonts w:ascii="Calibri" w:hAnsi="Calibri" w:cs="Calibri"/>
                          <w:i/>
                          <w:iCs/>
                          <w:color w:val="F2F2F2" w:themeColor="background1" w:themeShade="F2"/>
                          <w:sz w:val="22"/>
                          <w:szCs w:val="22"/>
                        </w:rPr>
                        <w:t xml:space="preserve">           </w:t>
                      </w:r>
                      <w:r w:rsidRPr="002A415B">
                        <w:rPr>
                          <w:rFonts w:ascii="Calibri" w:hAnsi="Calibri" w:cs="Calibri"/>
                          <w:b/>
                          <w:bCs/>
                          <w:i/>
                          <w:iCs/>
                          <w:color w:val="F2F2F2" w:themeColor="background1" w:themeShade="F2"/>
                          <w:sz w:val="22"/>
                          <w:szCs w:val="22"/>
                        </w:rPr>
                        <w:t>7.905</w:t>
                      </w:r>
                    </w:p>
                    <w:p w14:paraId="07F36F08" w14:textId="76E95E93" w:rsidR="00A25111" w:rsidRPr="002A415B" w:rsidRDefault="00A25111" w:rsidP="00A25111">
                      <w:pPr>
                        <w:rPr>
                          <w:rFonts w:ascii="Calibri" w:hAnsi="Calibri" w:cs="Calibri"/>
                          <w:i/>
                          <w:iCs/>
                          <w:color w:val="F2F2F2" w:themeColor="background1" w:themeShade="F2"/>
                          <w:sz w:val="22"/>
                          <w:szCs w:val="22"/>
                        </w:rPr>
                      </w:pPr>
                      <w:r w:rsidRPr="002A415B">
                        <w:rPr>
                          <w:rFonts w:ascii="Calibri" w:hAnsi="Calibri" w:cs="Calibri"/>
                          <w:i/>
                          <w:iCs/>
                          <w:color w:val="F2F2F2" w:themeColor="background1" w:themeShade="F2"/>
                          <w:sz w:val="22"/>
                          <w:szCs w:val="22"/>
                        </w:rPr>
                        <w:t>Time:</w:t>
                      </w:r>
                      <w:r w:rsidRPr="002A415B">
                        <w:rPr>
                          <w:rFonts w:ascii="Calibri" w:hAnsi="Calibri" w:cs="Calibri"/>
                          <w:i/>
                          <w:iCs/>
                          <w:color w:val="F2F2F2" w:themeColor="background1" w:themeShade="F2"/>
                          <w:sz w:val="22"/>
                          <w:szCs w:val="22"/>
                        </w:rPr>
                        <w:tab/>
                        <w:t xml:space="preserve">         </w:t>
                      </w:r>
                      <w:r w:rsidR="006A2FD1" w:rsidRPr="002A415B">
                        <w:rPr>
                          <w:rFonts w:ascii="Calibri" w:hAnsi="Calibri" w:cs="Calibri"/>
                          <w:i/>
                          <w:iCs/>
                          <w:color w:val="F2F2F2" w:themeColor="background1" w:themeShade="F2"/>
                          <w:sz w:val="22"/>
                          <w:szCs w:val="22"/>
                        </w:rPr>
                        <w:tab/>
                      </w:r>
                      <w:r w:rsidRPr="002A415B">
                        <w:rPr>
                          <w:rFonts w:ascii="Calibri" w:hAnsi="Calibri" w:cs="Calibri"/>
                          <w:i/>
                          <w:iCs/>
                          <w:color w:val="F2F2F2" w:themeColor="background1" w:themeShade="F2"/>
                          <w:sz w:val="22"/>
                          <w:szCs w:val="22"/>
                        </w:rPr>
                        <w:t xml:space="preserve"> </w:t>
                      </w:r>
                      <w:r w:rsidRPr="002A415B">
                        <w:rPr>
                          <w:rFonts w:ascii="Calibri" w:hAnsi="Calibri" w:cs="Calibri"/>
                          <w:b/>
                          <w:bCs/>
                          <w:i/>
                          <w:iCs/>
                          <w:color w:val="F2F2F2" w:themeColor="background1" w:themeShade="F2"/>
                          <w:sz w:val="22"/>
                          <w:szCs w:val="22"/>
                        </w:rPr>
                        <w:t>-</w:t>
                      </w:r>
                    </w:p>
                  </w:txbxContent>
                </v:textbox>
                <w10:wrap anchorx="margin" anchory="margin"/>
              </v:shape>
            </w:pict>
          </mc:Fallback>
        </mc:AlternateContent>
      </w:r>
      <w:r>
        <w:rPr>
          <w:noProof/>
        </w:rPr>
        <mc:AlternateContent>
          <mc:Choice Requires="wps">
            <w:drawing>
              <wp:anchor distT="45720" distB="45720" distL="114300" distR="114300" simplePos="0" relativeHeight="251662336" behindDoc="0" locked="0" layoutInCell="1" allowOverlap="1" wp14:anchorId="3AA8E842" wp14:editId="4285BD71">
                <wp:simplePos x="0" y="0"/>
                <wp:positionH relativeFrom="margin">
                  <wp:align>center</wp:align>
                </wp:positionH>
                <wp:positionV relativeFrom="margin">
                  <wp:posOffset>1148080</wp:posOffset>
                </wp:positionV>
                <wp:extent cx="2912745" cy="308919"/>
                <wp:effectExtent l="0" t="0" r="20955"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745" cy="308919"/>
                        </a:xfrm>
                        <a:prstGeom prst="rect">
                          <a:avLst/>
                        </a:prstGeom>
                        <a:solidFill>
                          <a:schemeClr val="tx1"/>
                        </a:solidFill>
                        <a:ln w="9525">
                          <a:solidFill>
                            <a:srgbClr val="000000"/>
                          </a:solidFill>
                          <a:miter lim="800000"/>
                          <a:headEnd/>
                          <a:tailEnd/>
                        </a:ln>
                      </wps:spPr>
                      <wps:txbx>
                        <w:txbxContent>
                          <w:p w14:paraId="0972D811" w14:textId="1D5902E5" w:rsidR="00CB731F" w:rsidRPr="002A415B" w:rsidRDefault="006A2FD1" w:rsidP="00C855F0">
                            <w:pPr>
                              <w:rPr>
                                <w:rFonts w:ascii="Calibri" w:hAnsi="Calibri" w:cs="Calibri"/>
                                <w:i/>
                                <w:iCs/>
                                <w:color w:val="F2F2F2" w:themeColor="background1" w:themeShade="F2"/>
                                <w:sz w:val="28"/>
                                <w:szCs w:val="28"/>
                              </w:rPr>
                            </w:pPr>
                            <w:r w:rsidRPr="002A415B">
                              <w:rPr>
                                <w:rFonts w:ascii="Calibri" w:hAnsi="Calibri" w:cs="Calibri"/>
                                <w:b/>
                                <w:bCs/>
                                <w:i/>
                                <w:iCs/>
                                <w:color w:val="F2F2F2" w:themeColor="background1" w:themeShade="F2"/>
                                <w:sz w:val="28"/>
                                <w:szCs w:val="28"/>
                              </w:rPr>
                              <w:t>Before</w:t>
                            </w:r>
                            <w:r w:rsidR="00EC2296" w:rsidRPr="002A415B">
                              <w:rPr>
                                <w:rFonts w:ascii="Calibri" w:hAnsi="Calibri" w:cs="Calibri"/>
                                <w:i/>
                                <w:iCs/>
                                <w:color w:val="F2F2F2" w:themeColor="background1" w:themeShade="F2"/>
                                <w:sz w:val="28"/>
                                <w:szCs w:val="28"/>
                              </w:rPr>
                              <w:t xml:space="preserve"> </w:t>
                            </w:r>
                            <w:r w:rsidRPr="002A415B">
                              <w:rPr>
                                <w:rFonts w:ascii="Calibri" w:hAnsi="Calibri" w:cs="Calibri"/>
                                <w:i/>
                                <w:iCs/>
                                <w:color w:val="F2F2F2" w:themeColor="background1" w:themeShade="F2"/>
                                <w:sz w:val="28"/>
                                <w:szCs w:val="28"/>
                              </w:rPr>
                              <w:t>A</w:t>
                            </w:r>
                            <w:r w:rsidR="00EC2296" w:rsidRPr="002A415B">
                              <w:rPr>
                                <w:rFonts w:ascii="Calibri" w:hAnsi="Calibri" w:cs="Calibri"/>
                                <w:i/>
                                <w:iCs/>
                                <w:color w:val="F2F2F2" w:themeColor="background1" w:themeShade="F2"/>
                                <w:sz w:val="28"/>
                                <w:szCs w:val="28"/>
                              </w:rPr>
                              <w:t>lign</w:t>
                            </w:r>
                            <w:r w:rsidRPr="002A415B">
                              <w:rPr>
                                <w:rFonts w:ascii="Calibri" w:hAnsi="Calibri" w:cs="Calibri"/>
                                <w:i/>
                                <w:iCs/>
                                <w:color w:val="F2F2F2" w:themeColor="background1" w:themeShade="F2"/>
                                <w:sz w:val="28"/>
                                <w:szCs w:val="28"/>
                              </w:rPr>
                              <w:t>ment</w:t>
                            </w:r>
                            <w:r w:rsidR="00EC2296" w:rsidRPr="002A415B">
                              <w:rPr>
                                <w:rFonts w:ascii="Calibri" w:hAnsi="Calibri" w:cs="Calibri"/>
                                <w:i/>
                                <w:iCs/>
                                <w:color w:val="F2F2F2" w:themeColor="background1" w:themeShade="F2"/>
                                <w:sz w:val="28"/>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8E842" id="_x0000_s1029" type="#_x0000_t202" style="position:absolute;margin-left:0;margin-top:90.4pt;width:229.35pt;height:24.3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" fillcolor="black [3213]">
                <v:textbox>
                  <w:txbxContent>
                    <w:p w14:paraId="0972D811" w14:textId="1D5902E5" w:rsidR="00CB731F" w:rsidRPr="002A415B" w:rsidRDefault="006A2FD1" w:rsidP="00C855F0">
                      <w:pPr>
                        <w:rPr>
                          <w:rFonts w:ascii="Calibri" w:hAnsi="Calibri" w:cs="Calibri"/>
                          <w:i/>
                          <w:iCs/>
                          <w:color w:val="F2F2F2" w:themeColor="background1" w:themeShade="F2"/>
                          <w:sz w:val="28"/>
                          <w:szCs w:val="28"/>
                        </w:rPr>
                      </w:pPr>
                      <w:r w:rsidRPr="002A415B">
                        <w:rPr>
                          <w:rFonts w:ascii="Calibri" w:hAnsi="Calibri" w:cs="Calibri"/>
                          <w:b/>
                          <w:bCs/>
                          <w:i/>
                          <w:iCs/>
                          <w:color w:val="F2F2F2" w:themeColor="background1" w:themeShade="F2"/>
                          <w:sz w:val="28"/>
                          <w:szCs w:val="28"/>
                        </w:rPr>
                        <w:t>Before</w:t>
                      </w:r>
                      <w:r w:rsidR="00EC2296" w:rsidRPr="002A415B">
                        <w:rPr>
                          <w:rFonts w:ascii="Calibri" w:hAnsi="Calibri" w:cs="Calibri"/>
                          <w:i/>
                          <w:iCs/>
                          <w:color w:val="F2F2F2" w:themeColor="background1" w:themeShade="F2"/>
                          <w:sz w:val="28"/>
                          <w:szCs w:val="28"/>
                        </w:rPr>
                        <w:t xml:space="preserve"> </w:t>
                      </w:r>
                      <w:r w:rsidRPr="002A415B">
                        <w:rPr>
                          <w:rFonts w:ascii="Calibri" w:hAnsi="Calibri" w:cs="Calibri"/>
                          <w:i/>
                          <w:iCs/>
                          <w:color w:val="F2F2F2" w:themeColor="background1" w:themeShade="F2"/>
                          <w:sz w:val="28"/>
                          <w:szCs w:val="28"/>
                        </w:rPr>
                        <w:t>A</w:t>
                      </w:r>
                      <w:r w:rsidR="00EC2296" w:rsidRPr="002A415B">
                        <w:rPr>
                          <w:rFonts w:ascii="Calibri" w:hAnsi="Calibri" w:cs="Calibri"/>
                          <w:i/>
                          <w:iCs/>
                          <w:color w:val="F2F2F2" w:themeColor="background1" w:themeShade="F2"/>
                          <w:sz w:val="28"/>
                          <w:szCs w:val="28"/>
                        </w:rPr>
                        <w:t>lign</w:t>
                      </w:r>
                      <w:r w:rsidRPr="002A415B">
                        <w:rPr>
                          <w:rFonts w:ascii="Calibri" w:hAnsi="Calibri" w:cs="Calibri"/>
                          <w:i/>
                          <w:iCs/>
                          <w:color w:val="F2F2F2" w:themeColor="background1" w:themeShade="F2"/>
                          <w:sz w:val="28"/>
                          <w:szCs w:val="28"/>
                        </w:rPr>
                        <w:t>ment</w:t>
                      </w:r>
                      <w:r w:rsidR="00EC2296" w:rsidRPr="002A415B">
                        <w:rPr>
                          <w:rFonts w:ascii="Calibri" w:hAnsi="Calibri" w:cs="Calibri"/>
                          <w:i/>
                          <w:iCs/>
                          <w:color w:val="F2F2F2" w:themeColor="background1" w:themeShade="F2"/>
                          <w:sz w:val="28"/>
                          <w:szCs w:val="28"/>
                        </w:rPr>
                        <w:t xml:space="preserve"> </w:t>
                      </w:r>
                    </w:p>
                  </w:txbxContent>
                </v:textbox>
                <w10:wrap anchorx="margin" anchory="margin"/>
              </v:shape>
            </w:pict>
          </mc:Fallback>
        </mc:AlternateContent>
      </w:r>
      <w:r w:rsidR="00CB731F">
        <w:rPr>
          <w:noProof/>
        </w:rPr>
        <w:drawing>
          <wp:inline distT="0" distB="0" distL="0" distR="0" wp14:anchorId="5A401801" wp14:editId="588FC38E">
            <wp:extent cx="5274310" cy="2938780"/>
            <wp:effectExtent l="0" t="0" r="2540" b="0"/>
            <wp:docPr id="917435607" name="Picture 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35607" name="Picture 1">
                      <a:extLst>
                        <a:ext uri="{C183D7F6-B498-43B3-948B-1728B52AA6E4}">
                          <adec:decorative xmlns:adec="http://schemas.microsoft.com/office/drawing/2017/decorative" val="0"/>
                        </a:ext>
                      </a:extLst>
                    </pic:cNvPr>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938780"/>
                    </a:xfrm>
                    <a:prstGeom prst="rect">
                      <a:avLst/>
                    </a:prstGeom>
                  </pic:spPr>
                </pic:pic>
              </a:graphicData>
            </a:graphic>
          </wp:inline>
        </w:drawing>
      </w:r>
    </w:p>
    <w:p w14:paraId="78B69B2A" w14:textId="77777777" w:rsidR="00120E42" w:rsidRDefault="00DA6ABB">
      <w:pPr>
        <w:spacing w:after="160" w:line="360" w:lineRule="auto"/>
        <w:rPr>
          <w:ins w:id="550" w:author="Yoel Shkolnisky" w:date="2025-01-09T19:13:00Z" w16du:dateUtc="2025-01-09T17:13:00Z"/>
        </w:rPr>
      </w:pPr>
      <w:r>
        <w:rPr>
          <w:noProof/>
        </w:rPr>
        <mc:AlternateContent>
          <mc:Choice Requires="wps">
            <w:drawing>
              <wp:anchor distT="45720" distB="45720" distL="114300" distR="114300" simplePos="0" relativeHeight="251699200" behindDoc="0" locked="0" layoutInCell="1" allowOverlap="1" wp14:anchorId="4938BACD" wp14:editId="6BC17AA9">
                <wp:simplePos x="0" y="0"/>
                <wp:positionH relativeFrom="margin">
                  <wp:posOffset>1016847</wp:posOffset>
                </wp:positionH>
                <wp:positionV relativeFrom="margin">
                  <wp:posOffset>4278630</wp:posOffset>
                </wp:positionV>
                <wp:extent cx="2912745" cy="308610"/>
                <wp:effectExtent l="0" t="0" r="20955" b="15240"/>
                <wp:wrapNone/>
                <wp:docPr id="15197566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745" cy="308610"/>
                        </a:xfrm>
                        <a:prstGeom prst="rect">
                          <a:avLst/>
                        </a:prstGeom>
                        <a:solidFill>
                          <a:schemeClr val="tx1"/>
                        </a:solidFill>
                        <a:ln w="9525">
                          <a:solidFill>
                            <a:srgbClr val="000000"/>
                          </a:solidFill>
                          <a:miter lim="800000"/>
                          <a:headEnd/>
                          <a:tailEnd/>
                        </a:ln>
                      </wps:spPr>
                      <wps:txbx>
                        <w:txbxContent>
                          <w:p w14:paraId="10FD03EB" w14:textId="77777777" w:rsidR="00FE0293" w:rsidRPr="002A415B" w:rsidRDefault="00FE0293" w:rsidP="00FE0293">
                            <w:pPr>
                              <w:rPr>
                                <w:rFonts w:ascii="Calibri" w:hAnsi="Calibri" w:cs="Calibri"/>
                                <w:i/>
                                <w:iCs/>
                                <w:color w:val="F2F2F2" w:themeColor="background1" w:themeShade="F2"/>
                                <w:sz w:val="28"/>
                                <w:szCs w:val="28"/>
                              </w:rPr>
                            </w:pPr>
                            <w:r w:rsidRPr="002A415B">
                              <w:rPr>
                                <w:rFonts w:ascii="Calibri" w:hAnsi="Calibri" w:cs="Calibri"/>
                                <w:b/>
                                <w:bCs/>
                                <w:i/>
                                <w:iCs/>
                                <w:color w:val="F2F2F2" w:themeColor="background1" w:themeShade="F2"/>
                                <w:sz w:val="28"/>
                                <w:szCs w:val="28"/>
                              </w:rPr>
                              <w:t>Before</w:t>
                            </w:r>
                            <w:r w:rsidRPr="002A415B">
                              <w:rPr>
                                <w:rFonts w:ascii="Calibri" w:hAnsi="Calibri" w:cs="Calibri"/>
                                <w:i/>
                                <w:iCs/>
                                <w:color w:val="F2F2F2" w:themeColor="background1" w:themeShade="F2"/>
                                <w:sz w:val="28"/>
                                <w:szCs w:val="28"/>
                              </w:rPr>
                              <w:t xml:space="preserve"> Alignment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8BACD" id="_x0000_s1030" type="#_x0000_t202" style="position:absolute;margin-left:80.05pt;margin-top:336.9pt;width:229.35pt;height:24.3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" fillcolor="black [3213]">
                <v:textbox>
                  <w:txbxContent>
                    <w:p w14:paraId="10FD03EB" w14:textId="77777777" w:rsidR="00FE0293" w:rsidRPr="002A415B" w:rsidRDefault="00FE0293" w:rsidP="00FE0293">
                      <w:pPr>
                        <w:rPr>
                          <w:rFonts w:ascii="Calibri" w:hAnsi="Calibri" w:cs="Calibri"/>
                          <w:i/>
                          <w:iCs/>
                          <w:color w:val="F2F2F2" w:themeColor="background1" w:themeShade="F2"/>
                          <w:sz w:val="28"/>
                          <w:szCs w:val="28"/>
                        </w:rPr>
                      </w:pPr>
                      <w:r w:rsidRPr="002A415B">
                        <w:rPr>
                          <w:rFonts w:ascii="Calibri" w:hAnsi="Calibri" w:cs="Calibri"/>
                          <w:b/>
                          <w:bCs/>
                          <w:i/>
                          <w:iCs/>
                          <w:color w:val="F2F2F2" w:themeColor="background1" w:themeShade="F2"/>
                          <w:sz w:val="28"/>
                          <w:szCs w:val="28"/>
                        </w:rPr>
                        <w:t>Before</w:t>
                      </w:r>
                      <w:r w:rsidRPr="002A415B">
                        <w:rPr>
                          <w:rFonts w:ascii="Calibri" w:hAnsi="Calibri" w:cs="Calibri"/>
                          <w:i/>
                          <w:iCs/>
                          <w:color w:val="F2F2F2" w:themeColor="background1" w:themeShade="F2"/>
                          <w:sz w:val="28"/>
                          <w:szCs w:val="28"/>
                        </w:rPr>
                        <w:t xml:space="preserve"> Alignment </w:t>
                      </w:r>
                    </w:p>
                  </w:txbxContent>
                </v:textbox>
                <w10:wrap anchorx="margin" anchory="margin"/>
              </v:shape>
            </w:pict>
          </mc:Fallback>
        </mc:AlternateContent>
      </w:r>
      <w:r w:rsidR="00AE4E11">
        <w:rPr>
          <w:noProof/>
        </w:rPr>
        <mc:AlternateContent>
          <mc:Choice Requires="wps">
            <w:drawing>
              <wp:anchor distT="45720" distB="45720" distL="114300" distR="114300" simplePos="0" relativeHeight="251701248" behindDoc="0" locked="0" layoutInCell="1" allowOverlap="1" wp14:anchorId="2E608B0B" wp14:editId="200F13BF">
                <wp:simplePos x="0" y="0"/>
                <wp:positionH relativeFrom="margin">
                  <wp:posOffset>1031631</wp:posOffset>
                </wp:positionH>
                <wp:positionV relativeFrom="margin">
                  <wp:posOffset>7151077</wp:posOffset>
                </wp:positionV>
                <wp:extent cx="1371600" cy="1404620"/>
                <wp:effectExtent l="0" t="0" r="19050" b="20955"/>
                <wp:wrapNone/>
                <wp:docPr id="15864606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04620"/>
                        </a:xfrm>
                        <a:prstGeom prst="rect">
                          <a:avLst/>
                        </a:prstGeom>
                        <a:solidFill>
                          <a:schemeClr val="tx1"/>
                        </a:solidFill>
                        <a:ln w="9525">
                          <a:solidFill>
                            <a:srgbClr val="000000"/>
                          </a:solidFill>
                          <a:miter lim="800000"/>
                          <a:headEnd/>
                          <a:tailEnd/>
                        </a:ln>
                      </wps:spPr>
                      <wps:txbx>
                        <w:txbxContent>
                          <w:p w14:paraId="32B96600" w14:textId="77777777" w:rsidR="00FE0293" w:rsidRPr="00C924EB" w:rsidRDefault="00FE0293" w:rsidP="00FE0293">
                            <w:pPr>
                              <w:rPr>
                                <w:rFonts w:ascii="Calibri" w:hAnsi="Calibri" w:cs="Calibri"/>
                                <w:i/>
                                <w:iCs/>
                                <w:color w:val="FFAA00"/>
                                <w:sz w:val="18"/>
                                <w:szCs w:val="18"/>
                              </w:rPr>
                            </w:pPr>
                            <w:r w:rsidRPr="00745066">
                              <w:rPr>
                                <w:rFonts w:ascii="Calibri" w:hAnsi="Calibri" w:cs="Calibri"/>
                                <w:i/>
                                <w:iCs/>
                                <w:color w:val="FFFFFF" w:themeColor="background1"/>
                                <w:sz w:val="18"/>
                                <w:szCs w:val="18"/>
                              </w:rPr>
                              <w:t xml:space="preserve"> </w:t>
                            </w:r>
                            <w:r w:rsidRPr="00C924EB">
                              <w:rPr>
                                <w:rFonts w:ascii="Calibri" w:hAnsi="Calibri" w:cs="Calibri"/>
                                <w:i/>
                                <w:iCs/>
                                <w:color w:val="FFAA00"/>
                                <w:sz w:val="18"/>
                                <w:szCs w:val="18"/>
                              </w:rPr>
                              <w:t xml:space="preserve">EMD-35413 </w:t>
                            </w:r>
                          </w:p>
                          <w:p w14:paraId="0D8AE7D8" w14:textId="77777777" w:rsidR="00FE0293" w:rsidRPr="00745066" w:rsidRDefault="00FE0293" w:rsidP="00FE0293">
                            <w:pPr>
                              <w:rPr>
                                <w:rFonts w:ascii="Calibri" w:hAnsi="Calibri" w:cs="Calibri"/>
                                <w:i/>
                                <w:iCs/>
                                <w:color w:val="FFFFFF" w:themeColor="background1"/>
                                <w:sz w:val="18"/>
                                <w:szCs w:val="18"/>
                              </w:rPr>
                            </w:pPr>
                            <w:r w:rsidRPr="00745066">
                              <w:rPr>
                                <w:rFonts w:ascii="Calibri" w:hAnsi="Calibri" w:cs="Calibri"/>
                                <w:i/>
                                <w:iCs/>
                                <w:color w:val="FF007F"/>
                                <w:sz w:val="18"/>
                                <w:szCs w:val="18"/>
                              </w:rPr>
                              <w:t>EMD-35413 transformed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608B0B" id="_x0000_s1031" type="#_x0000_t202" style="position:absolute;margin-left:81.25pt;margin-top:563.1pt;width:108pt;height:110.6pt;z-index:251701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" fillcolor="black [3213]">
                <v:textbox style="mso-fit-shape-to-text:t">
                  <w:txbxContent>
                    <w:p w14:paraId="32B96600" w14:textId="77777777" w:rsidR="00FE0293" w:rsidRPr="00C924EB" w:rsidRDefault="00FE0293" w:rsidP="00FE0293">
                      <w:pPr>
                        <w:rPr>
                          <w:rFonts w:ascii="Calibri" w:hAnsi="Calibri" w:cs="Calibri"/>
                          <w:i/>
                          <w:iCs/>
                          <w:color w:val="FFAA00"/>
                          <w:sz w:val="18"/>
                          <w:szCs w:val="18"/>
                        </w:rPr>
                      </w:pPr>
                      <w:r w:rsidRPr="00745066">
                        <w:rPr>
                          <w:rFonts w:ascii="Calibri" w:hAnsi="Calibri" w:cs="Calibri"/>
                          <w:i/>
                          <w:iCs/>
                          <w:color w:val="FFFFFF" w:themeColor="background1"/>
                          <w:sz w:val="18"/>
                          <w:szCs w:val="18"/>
                        </w:rPr>
                        <w:t xml:space="preserve"> </w:t>
                      </w:r>
                      <w:r w:rsidRPr="00C924EB">
                        <w:rPr>
                          <w:rFonts w:ascii="Calibri" w:hAnsi="Calibri" w:cs="Calibri"/>
                          <w:i/>
                          <w:iCs/>
                          <w:color w:val="FFAA00"/>
                          <w:sz w:val="18"/>
                          <w:szCs w:val="18"/>
                        </w:rPr>
                        <w:t xml:space="preserve">EMD-35413 </w:t>
                      </w:r>
                    </w:p>
                    <w:p w14:paraId="0D8AE7D8" w14:textId="77777777" w:rsidR="00FE0293" w:rsidRPr="00745066" w:rsidRDefault="00FE0293" w:rsidP="00FE0293">
                      <w:pPr>
                        <w:rPr>
                          <w:rFonts w:ascii="Calibri" w:hAnsi="Calibri" w:cs="Calibri"/>
                          <w:i/>
                          <w:iCs/>
                          <w:color w:val="FFFFFF" w:themeColor="background1"/>
                          <w:sz w:val="18"/>
                          <w:szCs w:val="18"/>
                        </w:rPr>
                      </w:pPr>
                      <w:r w:rsidRPr="00745066">
                        <w:rPr>
                          <w:rFonts w:ascii="Calibri" w:hAnsi="Calibri" w:cs="Calibri"/>
                          <w:i/>
                          <w:iCs/>
                          <w:color w:val="FF007F"/>
                          <w:sz w:val="18"/>
                          <w:szCs w:val="18"/>
                        </w:rPr>
                        <w:t>EMD-35413 transformed</w:t>
                      </w:r>
                    </w:p>
                  </w:txbxContent>
                </v:textbox>
                <w10:wrap anchorx="margin" anchory="margin"/>
              </v:shape>
            </w:pict>
          </mc:Fallback>
        </mc:AlternateContent>
      </w:r>
      <w:r w:rsidR="00FE0293">
        <w:rPr>
          <w:noProof/>
        </w:rPr>
        <mc:AlternateContent>
          <mc:Choice Requires="wps">
            <w:drawing>
              <wp:anchor distT="45720" distB="45720" distL="114300" distR="114300" simplePos="0" relativeHeight="251700224" behindDoc="0" locked="0" layoutInCell="1" allowOverlap="1" wp14:anchorId="14587B0D" wp14:editId="788BA392">
                <wp:simplePos x="0" y="0"/>
                <wp:positionH relativeFrom="margin">
                  <wp:posOffset>2849563</wp:posOffset>
                </wp:positionH>
                <wp:positionV relativeFrom="margin">
                  <wp:posOffset>6950075</wp:posOffset>
                </wp:positionV>
                <wp:extent cx="1404937" cy="585470"/>
                <wp:effectExtent l="0" t="0" r="24130" b="24130"/>
                <wp:wrapNone/>
                <wp:docPr id="438466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4937" cy="585470"/>
                        </a:xfrm>
                        <a:prstGeom prst="rect">
                          <a:avLst/>
                        </a:prstGeom>
                        <a:solidFill>
                          <a:schemeClr val="tx1"/>
                        </a:solidFill>
                        <a:ln w="9525">
                          <a:solidFill>
                            <a:srgbClr val="000000"/>
                          </a:solidFill>
                          <a:miter lim="800000"/>
                          <a:headEnd/>
                          <a:tailEnd/>
                        </a:ln>
                      </wps:spPr>
                      <wps:txbx>
                        <w:txbxContent>
                          <w:p w14:paraId="558C110E" w14:textId="77777777" w:rsidR="00FE0293" w:rsidRPr="002A415B" w:rsidRDefault="00FE0293" w:rsidP="00FE0293">
                            <w:pPr>
                              <w:rPr>
                                <w:rFonts w:ascii="Calibri" w:hAnsi="Calibri" w:cs="Calibri"/>
                                <w:i/>
                                <w:iCs/>
                                <w:color w:val="F2F2F2" w:themeColor="background1" w:themeShade="F2"/>
                                <w:sz w:val="22"/>
                                <w:szCs w:val="22"/>
                              </w:rPr>
                            </w:pPr>
                            <w:r w:rsidRPr="002A415B">
                              <w:rPr>
                                <w:rFonts w:ascii="Calibri" w:hAnsi="Calibri" w:cs="Calibri"/>
                                <w:i/>
                                <w:iCs/>
                                <w:color w:val="F2F2F2" w:themeColor="background1" w:themeShade="F2"/>
                                <w:sz w:val="22"/>
                                <w:szCs w:val="22"/>
                              </w:rPr>
                              <w:t xml:space="preserve">Correlation:    </w:t>
                            </w:r>
                            <w:r w:rsidRPr="002A415B">
                              <w:rPr>
                                <w:rFonts w:ascii="Calibri" w:hAnsi="Calibri" w:cs="Calibri"/>
                                <w:b/>
                                <w:bCs/>
                                <w:i/>
                                <w:iCs/>
                                <w:color w:val="F2F2F2" w:themeColor="background1" w:themeShade="F2"/>
                                <w:sz w:val="22"/>
                                <w:szCs w:val="22"/>
                              </w:rPr>
                              <w:t>0.2074</w:t>
                            </w:r>
                            <w:r w:rsidRPr="002A415B">
                              <w:rPr>
                                <w:rFonts w:ascii="Calibri" w:hAnsi="Calibri" w:cs="Calibri"/>
                                <w:i/>
                                <w:iCs/>
                                <w:color w:val="F2F2F2" w:themeColor="background1" w:themeShade="F2"/>
                                <w:sz w:val="22"/>
                                <w:szCs w:val="22"/>
                              </w:rPr>
                              <w:t xml:space="preserve">  </w:t>
                            </w:r>
                          </w:p>
                          <w:p w14:paraId="7977393F" w14:textId="77777777" w:rsidR="00FE0293" w:rsidRPr="002A415B" w:rsidRDefault="00FE0293" w:rsidP="00FE0293">
                            <w:pPr>
                              <w:rPr>
                                <w:rFonts w:ascii="Calibri" w:hAnsi="Calibri" w:cs="Calibri"/>
                                <w:i/>
                                <w:iCs/>
                                <w:color w:val="F2F2F2" w:themeColor="background1" w:themeShade="F2"/>
                                <w:sz w:val="22"/>
                                <w:szCs w:val="22"/>
                              </w:rPr>
                            </w:pPr>
                            <w:r w:rsidRPr="002A415B">
                              <w:rPr>
                                <w:rFonts w:ascii="Calibri" w:hAnsi="Calibri" w:cs="Calibri"/>
                                <w:i/>
                                <w:iCs/>
                                <w:color w:val="F2F2F2" w:themeColor="background1" w:themeShade="F2"/>
                                <w:sz w:val="22"/>
                                <w:szCs w:val="22"/>
                              </w:rPr>
                              <w:t xml:space="preserve">Overlap:           </w:t>
                            </w:r>
                            <w:r w:rsidRPr="002A415B">
                              <w:rPr>
                                <w:rFonts w:ascii="Calibri" w:hAnsi="Calibri" w:cs="Calibri"/>
                                <w:b/>
                                <w:bCs/>
                                <w:i/>
                                <w:iCs/>
                                <w:color w:val="F2F2F2" w:themeColor="background1" w:themeShade="F2"/>
                                <w:sz w:val="22"/>
                                <w:szCs w:val="22"/>
                              </w:rPr>
                              <w:t>7.905</w:t>
                            </w:r>
                          </w:p>
                          <w:p w14:paraId="6DDC2D0E" w14:textId="77777777" w:rsidR="00FE0293" w:rsidRPr="002A415B" w:rsidRDefault="00FE0293" w:rsidP="00FE0293">
                            <w:pPr>
                              <w:rPr>
                                <w:rFonts w:ascii="Calibri" w:hAnsi="Calibri" w:cs="Calibri"/>
                                <w:i/>
                                <w:iCs/>
                                <w:color w:val="F2F2F2" w:themeColor="background1" w:themeShade="F2"/>
                                <w:sz w:val="22"/>
                                <w:szCs w:val="22"/>
                              </w:rPr>
                            </w:pPr>
                            <w:r w:rsidRPr="002A415B">
                              <w:rPr>
                                <w:rFonts w:ascii="Calibri" w:hAnsi="Calibri" w:cs="Calibri"/>
                                <w:i/>
                                <w:iCs/>
                                <w:color w:val="F2F2F2" w:themeColor="background1" w:themeShade="F2"/>
                                <w:sz w:val="22"/>
                                <w:szCs w:val="22"/>
                              </w:rPr>
                              <w:t>Time:</w:t>
                            </w:r>
                            <w:r w:rsidRPr="002A415B">
                              <w:rPr>
                                <w:rFonts w:ascii="Calibri" w:hAnsi="Calibri" w:cs="Calibri"/>
                                <w:i/>
                                <w:iCs/>
                                <w:color w:val="F2F2F2" w:themeColor="background1" w:themeShade="F2"/>
                                <w:sz w:val="22"/>
                                <w:szCs w:val="22"/>
                              </w:rPr>
                              <w:tab/>
                              <w:t xml:space="preserve">         </w:t>
                            </w:r>
                            <w:r w:rsidRPr="002A415B">
                              <w:rPr>
                                <w:rFonts w:ascii="Calibri" w:hAnsi="Calibri" w:cs="Calibri"/>
                                <w:i/>
                                <w:iCs/>
                                <w:color w:val="F2F2F2" w:themeColor="background1" w:themeShade="F2"/>
                                <w:sz w:val="22"/>
                                <w:szCs w:val="22"/>
                              </w:rPr>
                              <w:tab/>
                              <w:t xml:space="preserve"> </w:t>
                            </w:r>
                            <w:r w:rsidRPr="002A415B">
                              <w:rPr>
                                <w:rFonts w:ascii="Calibri" w:hAnsi="Calibri" w:cs="Calibri"/>
                                <w:b/>
                                <w:bCs/>
                                <w:i/>
                                <w:iCs/>
                                <w:color w:val="F2F2F2" w:themeColor="background1" w:themeShade="F2"/>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587B0D" id="_x0000_s1032" type="#_x0000_t202" style="position:absolute;margin-left:224.4pt;margin-top:547.25pt;width:110.6pt;height:46.1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" fillcolor="black [3213]">
                <v:textbox>
                  <w:txbxContent>
                    <w:p w14:paraId="558C110E" w14:textId="77777777" w:rsidR="00FE0293" w:rsidRPr="002A415B" w:rsidRDefault="00FE0293" w:rsidP="00FE0293">
                      <w:pPr>
                        <w:rPr>
                          <w:rFonts w:ascii="Calibri" w:hAnsi="Calibri" w:cs="Calibri"/>
                          <w:i/>
                          <w:iCs/>
                          <w:color w:val="F2F2F2" w:themeColor="background1" w:themeShade="F2"/>
                          <w:sz w:val="22"/>
                          <w:szCs w:val="22"/>
                        </w:rPr>
                      </w:pPr>
                      <w:r w:rsidRPr="002A415B">
                        <w:rPr>
                          <w:rFonts w:ascii="Calibri" w:hAnsi="Calibri" w:cs="Calibri"/>
                          <w:i/>
                          <w:iCs/>
                          <w:color w:val="F2F2F2" w:themeColor="background1" w:themeShade="F2"/>
                          <w:sz w:val="22"/>
                          <w:szCs w:val="22"/>
                        </w:rPr>
                        <w:t xml:space="preserve">Correlation:    </w:t>
                      </w:r>
                      <w:r w:rsidRPr="002A415B">
                        <w:rPr>
                          <w:rFonts w:ascii="Calibri" w:hAnsi="Calibri" w:cs="Calibri"/>
                          <w:b/>
                          <w:bCs/>
                          <w:i/>
                          <w:iCs/>
                          <w:color w:val="F2F2F2" w:themeColor="background1" w:themeShade="F2"/>
                          <w:sz w:val="22"/>
                          <w:szCs w:val="22"/>
                        </w:rPr>
                        <w:t>0.2074</w:t>
                      </w:r>
                      <w:r w:rsidRPr="002A415B">
                        <w:rPr>
                          <w:rFonts w:ascii="Calibri" w:hAnsi="Calibri" w:cs="Calibri"/>
                          <w:i/>
                          <w:iCs/>
                          <w:color w:val="F2F2F2" w:themeColor="background1" w:themeShade="F2"/>
                          <w:sz w:val="22"/>
                          <w:szCs w:val="22"/>
                        </w:rPr>
                        <w:t xml:space="preserve">  </w:t>
                      </w:r>
                    </w:p>
                    <w:p w14:paraId="7977393F" w14:textId="77777777" w:rsidR="00FE0293" w:rsidRPr="002A415B" w:rsidRDefault="00FE0293" w:rsidP="00FE0293">
                      <w:pPr>
                        <w:rPr>
                          <w:rFonts w:ascii="Calibri" w:hAnsi="Calibri" w:cs="Calibri"/>
                          <w:i/>
                          <w:iCs/>
                          <w:color w:val="F2F2F2" w:themeColor="background1" w:themeShade="F2"/>
                          <w:sz w:val="22"/>
                          <w:szCs w:val="22"/>
                        </w:rPr>
                      </w:pPr>
                      <w:r w:rsidRPr="002A415B">
                        <w:rPr>
                          <w:rFonts w:ascii="Calibri" w:hAnsi="Calibri" w:cs="Calibri"/>
                          <w:i/>
                          <w:iCs/>
                          <w:color w:val="F2F2F2" w:themeColor="background1" w:themeShade="F2"/>
                          <w:sz w:val="22"/>
                          <w:szCs w:val="22"/>
                        </w:rPr>
                        <w:t xml:space="preserve">Overlap:           </w:t>
                      </w:r>
                      <w:r w:rsidRPr="002A415B">
                        <w:rPr>
                          <w:rFonts w:ascii="Calibri" w:hAnsi="Calibri" w:cs="Calibri"/>
                          <w:b/>
                          <w:bCs/>
                          <w:i/>
                          <w:iCs/>
                          <w:color w:val="F2F2F2" w:themeColor="background1" w:themeShade="F2"/>
                          <w:sz w:val="22"/>
                          <w:szCs w:val="22"/>
                        </w:rPr>
                        <w:t>7.905</w:t>
                      </w:r>
                    </w:p>
                    <w:p w14:paraId="6DDC2D0E" w14:textId="77777777" w:rsidR="00FE0293" w:rsidRPr="002A415B" w:rsidRDefault="00FE0293" w:rsidP="00FE0293">
                      <w:pPr>
                        <w:rPr>
                          <w:rFonts w:ascii="Calibri" w:hAnsi="Calibri" w:cs="Calibri"/>
                          <w:i/>
                          <w:iCs/>
                          <w:color w:val="F2F2F2" w:themeColor="background1" w:themeShade="F2"/>
                          <w:sz w:val="22"/>
                          <w:szCs w:val="22"/>
                        </w:rPr>
                      </w:pPr>
                      <w:r w:rsidRPr="002A415B">
                        <w:rPr>
                          <w:rFonts w:ascii="Calibri" w:hAnsi="Calibri" w:cs="Calibri"/>
                          <w:i/>
                          <w:iCs/>
                          <w:color w:val="F2F2F2" w:themeColor="background1" w:themeShade="F2"/>
                          <w:sz w:val="22"/>
                          <w:szCs w:val="22"/>
                        </w:rPr>
                        <w:t>Time:</w:t>
                      </w:r>
                      <w:r w:rsidRPr="002A415B">
                        <w:rPr>
                          <w:rFonts w:ascii="Calibri" w:hAnsi="Calibri" w:cs="Calibri"/>
                          <w:i/>
                          <w:iCs/>
                          <w:color w:val="F2F2F2" w:themeColor="background1" w:themeShade="F2"/>
                          <w:sz w:val="22"/>
                          <w:szCs w:val="22"/>
                        </w:rPr>
                        <w:tab/>
                        <w:t xml:space="preserve">         </w:t>
                      </w:r>
                      <w:r w:rsidRPr="002A415B">
                        <w:rPr>
                          <w:rFonts w:ascii="Calibri" w:hAnsi="Calibri" w:cs="Calibri"/>
                          <w:i/>
                          <w:iCs/>
                          <w:color w:val="F2F2F2" w:themeColor="background1" w:themeShade="F2"/>
                          <w:sz w:val="22"/>
                          <w:szCs w:val="22"/>
                        </w:rPr>
                        <w:tab/>
                        <w:t xml:space="preserve"> </w:t>
                      </w:r>
                      <w:r w:rsidRPr="002A415B">
                        <w:rPr>
                          <w:rFonts w:ascii="Calibri" w:hAnsi="Calibri" w:cs="Calibri"/>
                          <w:b/>
                          <w:bCs/>
                          <w:i/>
                          <w:iCs/>
                          <w:color w:val="F2F2F2" w:themeColor="background1" w:themeShade="F2"/>
                          <w:sz w:val="22"/>
                          <w:szCs w:val="22"/>
                        </w:rPr>
                        <w:t>-</w:t>
                      </w:r>
                    </w:p>
                  </w:txbxContent>
                </v:textbox>
                <w10:wrap anchorx="margin" anchory="margin"/>
              </v:shape>
            </w:pict>
          </mc:Fallback>
        </mc:AlternateContent>
      </w:r>
      <w:r w:rsidR="00FE0293">
        <w:rPr>
          <w:noProof/>
        </w:rPr>
        <w:drawing>
          <wp:inline distT="0" distB="0" distL="0" distR="0" wp14:anchorId="0E9C1D68" wp14:editId="3041144F">
            <wp:extent cx="5274310" cy="3272790"/>
            <wp:effectExtent l="0" t="0" r="2540" b="3810"/>
            <wp:docPr id="18815726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72691" name="Picture 1881572691"/>
                    <pic:cNvPicPr/>
                  </pic:nvPicPr>
                  <pic:blipFill>
                    <a:blip r:embed="rId39">
                      <a:extLst>
                        <a:ext uri="{28A0092B-C50C-407E-A947-70E740481C1C}">
                          <a14:useLocalDpi xmlns:a14="http://schemas.microsoft.com/office/drawing/2010/main" val="0"/>
                        </a:ext>
                      </a:extLst>
                    </a:blip>
                    <a:stretch>
                      <a:fillRect/>
                    </a:stretch>
                  </pic:blipFill>
                  <pic:spPr>
                    <a:xfrm>
                      <a:off x="0" y="0"/>
                      <a:ext cx="5274310" cy="3272790"/>
                    </a:xfrm>
                    <a:prstGeom prst="rect">
                      <a:avLst/>
                    </a:prstGeom>
                  </pic:spPr>
                </pic:pic>
              </a:graphicData>
            </a:graphic>
          </wp:inline>
        </w:drawing>
      </w:r>
    </w:p>
    <w:p w14:paraId="4E8F5A5D" w14:textId="6C713353" w:rsidR="00AD6268" w:rsidRDefault="00120E42">
      <w:pPr>
        <w:spacing w:after="160" w:line="360" w:lineRule="auto"/>
      </w:pPr>
      <w:ins w:id="551" w:author="Yoel Shkolnisky" w:date="2025-01-09T19:14:00Z" w16du:dateUtc="2025-01-09T17:14:00Z">
        <w:r w:rsidRPr="00120E42">
          <w:rPr>
            <w:highlight w:val="yellow"/>
            <w:rPrChange w:id="552" w:author="Yoel Shkolnisky" w:date="2025-01-09T19:14:00Z" w16du:dateUtc="2025-01-09T17:14:00Z">
              <w:rPr/>
            </w:rPrChange>
          </w:rPr>
          <w:t>What is the difference between the two figures?</w:t>
        </w:r>
      </w:ins>
      <w:r w:rsidR="00AD6268">
        <w:br w:type="page"/>
      </w:r>
    </w:p>
    <w:p w14:paraId="22A7CAA3" w14:textId="489D8E5D" w:rsidR="00AD6268" w:rsidRDefault="00AE4321" w:rsidP="00AD6268">
      <w:pPr>
        <w:spacing w:after="160" w:line="360" w:lineRule="auto"/>
      </w:pPr>
      <w:r w:rsidRPr="00AE4321">
        <w:lastRenderedPageBreak/>
        <w:t>After Alignment with</w:t>
      </w:r>
      <w:r w:rsidRPr="00AE4321">
        <w:rPr>
          <w:b/>
          <w:bCs/>
        </w:rPr>
        <w:t xml:space="preserve"> Fit in Map</w:t>
      </w:r>
      <w:r w:rsidRPr="00DC7077">
        <w:t>:</w:t>
      </w:r>
      <w:r w:rsidR="00DC7077" w:rsidRPr="00DC7077">
        <w:t xml:space="preserve"> (time [secs] = </w:t>
      </w:r>
      <w:r w:rsidR="009A63A4">
        <w:t>24.63</w:t>
      </w:r>
      <w:r w:rsidR="00DC7077" w:rsidRPr="00DC7077">
        <w:t>)</w:t>
      </w:r>
      <w:r w:rsidR="00A25111">
        <w:t xml:space="preserve"> </w:t>
      </w:r>
      <w:r w:rsidR="00AD6268">
        <w:rPr>
          <w:noProof/>
        </w:rPr>
        <mc:AlternateContent>
          <mc:Choice Requires="wps">
            <w:drawing>
              <wp:anchor distT="45720" distB="45720" distL="114300" distR="114300" simplePos="0" relativeHeight="251678720" behindDoc="0" locked="0" layoutInCell="1" allowOverlap="1" wp14:anchorId="68119B37" wp14:editId="1FC17B2F">
                <wp:simplePos x="0" y="0"/>
                <wp:positionH relativeFrom="margin">
                  <wp:posOffset>1103630</wp:posOffset>
                </wp:positionH>
                <wp:positionV relativeFrom="margin">
                  <wp:posOffset>406400</wp:posOffset>
                </wp:positionV>
                <wp:extent cx="3039110" cy="302260"/>
                <wp:effectExtent l="0" t="0" r="27940" b="21590"/>
                <wp:wrapNone/>
                <wp:docPr id="621221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9110" cy="302260"/>
                        </a:xfrm>
                        <a:prstGeom prst="rect">
                          <a:avLst/>
                        </a:prstGeom>
                        <a:solidFill>
                          <a:schemeClr val="tx1"/>
                        </a:solidFill>
                        <a:ln w="9525">
                          <a:solidFill>
                            <a:srgbClr val="000000"/>
                          </a:solidFill>
                          <a:miter lim="800000"/>
                          <a:headEnd/>
                          <a:tailEnd/>
                        </a:ln>
                      </wps:spPr>
                      <wps:txbx>
                        <w:txbxContent>
                          <w:p w14:paraId="05F77834" w14:textId="4FDA03C1" w:rsidR="00EC2296" w:rsidRPr="00F56C20" w:rsidRDefault="00EC2296" w:rsidP="00EC2296">
                            <w:pPr>
                              <w:rPr>
                                <w:rFonts w:ascii="Calibri" w:hAnsi="Calibri" w:cs="Calibri"/>
                                <w:b/>
                                <w:bCs/>
                                <w:i/>
                                <w:iCs/>
                                <w:color w:val="F2F2F2" w:themeColor="background1" w:themeShade="F2"/>
                                <w:sz w:val="28"/>
                                <w:szCs w:val="28"/>
                              </w:rPr>
                            </w:pPr>
                            <w:r w:rsidRPr="00F56C20">
                              <w:rPr>
                                <w:rFonts w:ascii="Calibri" w:hAnsi="Calibri" w:cs="Calibri"/>
                                <w:b/>
                                <w:bCs/>
                                <w:i/>
                                <w:iCs/>
                                <w:color w:val="F2F2F2" w:themeColor="background1" w:themeShade="F2"/>
                                <w:sz w:val="28"/>
                                <w:szCs w:val="28"/>
                              </w:rPr>
                              <w:t xml:space="preserve">Fit in Map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19B37" id="_x0000_s1033" type="#_x0000_t202" style="position:absolute;margin-left:86.9pt;margin-top:32pt;width:239.3pt;height:23.8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" fillcolor="black [3213]">
                <v:textbox>
                  <w:txbxContent>
                    <w:p w14:paraId="05F77834" w14:textId="4FDA03C1" w:rsidR="00EC2296" w:rsidRPr="00F56C20" w:rsidRDefault="00EC2296" w:rsidP="00EC2296">
                      <w:pPr>
                        <w:rPr>
                          <w:rFonts w:ascii="Calibri" w:hAnsi="Calibri" w:cs="Calibri"/>
                          <w:b/>
                          <w:bCs/>
                          <w:i/>
                          <w:iCs/>
                          <w:color w:val="F2F2F2" w:themeColor="background1" w:themeShade="F2"/>
                          <w:sz w:val="28"/>
                          <w:szCs w:val="28"/>
                        </w:rPr>
                      </w:pPr>
                      <w:r w:rsidRPr="00F56C20">
                        <w:rPr>
                          <w:rFonts w:ascii="Calibri" w:hAnsi="Calibri" w:cs="Calibri"/>
                          <w:b/>
                          <w:bCs/>
                          <w:i/>
                          <w:iCs/>
                          <w:color w:val="F2F2F2" w:themeColor="background1" w:themeShade="F2"/>
                          <w:sz w:val="28"/>
                          <w:szCs w:val="28"/>
                        </w:rPr>
                        <w:t xml:space="preserve">Fit in Map </w:t>
                      </w:r>
                    </w:p>
                  </w:txbxContent>
                </v:textbox>
                <w10:wrap anchorx="margin" anchory="margin"/>
              </v:shape>
            </w:pict>
          </mc:Fallback>
        </mc:AlternateContent>
      </w:r>
      <w:r w:rsidR="00AD6268">
        <w:rPr>
          <w:noProof/>
        </w:rPr>
        <mc:AlternateContent>
          <mc:Choice Requires="wps">
            <w:drawing>
              <wp:anchor distT="45720" distB="45720" distL="114300" distR="114300" simplePos="0" relativeHeight="251693056" behindDoc="0" locked="0" layoutInCell="1" allowOverlap="1" wp14:anchorId="26B52508" wp14:editId="3DD16E32">
                <wp:simplePos x="0" y="0"/>
                <wp:positionH relativeFrom="margin">
                  <wp:posOffset>2934335</wp:posOffset>
                </wp:positionH>
                <wp:positionV relativeFrom="margin">
                  <wp:posOffset>2703195</wp:posOffset>
                </wp:positionV>
                <wp:extent cx="1420495" cy="585470"/>
                <wp:effectExtent l="0" t="0" r="27305" b="24130"/>
                <wp:wrapNone/>
                <wp:docPr id="16641668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0495" cy="585470"/>
                        </a:xfrm>
                        <a:prstGeom prst="rect">
                          <a:avLst/>
                        </a:prstGeom>
                        <a:solidFill>
                          <a:schemeClr val="tx1"/>
                        </a:solidFill>
                        <a:ln w="9525">
                          <a:solidFill>
                            <a:srgbClr val="000000"/>
                          </a:solidFill>
                          <a:miter lim="800000"/>
                          <a:headEnd/>
                          <a:tailEnd/>
                        </a:ln>
                      </wps:spPr>
                      <wps:txbx>
                        <w:txbxContent>
                          <w:p w14:paraId="3D3C6AC5" w14:textId="075B165B" w:rsidR="00A25111" w:rsidRPr="00F56C20" w:rsidRDefault="00A25111" w:rsidP="00A25111">
                            <w:pPr>
                              <w:rPr>
                                <w:rFonts w:ascii="Calibri" w:hAnsi="Calibri" w:cs="Calibri"/>
                                <w:i/>
                                <w:iCs/>
                                <w:color w:val="F2F2F2" w:themeColor="background1" w:themeShade="F2"/>
                                <w:sz w:val="22"/>
                                <w:szCs w:val="22"/>
                              </w:rPr>
                            </w:pPr>
                            <w:r w:rsidRPr="00F56C20">
                              <w:rPr>
                                <w:rFonts w:ascii="Calibri" w:hAnsi="Calibri" w:cs="Calibri"/>
                                <w:i/>
                                <w:iCs/>
                                <w:color w:val="F2F2F2" w:themeColor="background1" w:themeShade="F2"/>
                                <w:sz w:val="22"/>
                                <w:szCs w:val="22"/>
                              </w:rPr>
                              <w:t xml:space="preserve">Correlation:    </w:t>
                            </w:r>
                            <w:r w:rsidRPr="00F56C20">
                              <w:rPr>
                                <w:rFonts w:ascii="Calibri" w:hAnsi="Calibri" w:cs="Calibri"/>
                                <w:b/>
                                <w:bCs/>
                                <w:i/>
                                <w:iCs/>
                                <w:color w:val="F2F2F2" w:themeColor="background1" w:themeShade="F2"/>
                                <w:sz w:val="22"/>
                                <w:szCs w:val="22"/>
                              </w:rPr>
                              <w:t>0.2942</w:t>
                            </w:r>
                            <w:r w:rsidRPr="00F56C20">
                              <w:rPr>
                                <w:rFonts w:ascii="Calibri" w:hAnsi="Calibri" w:cs="Calibri"/>
                                <w:i/>
                                <w:iCs/>
                                <w:color w:val="F2F2F2" w:themeColor="background1" w:themeShade="F2"/>
                                <w:sz w:val="22"/>
                                <w:szCs w:val="22"/>
                              </w:rPr>
                              <w:t xml:space="preserve">  </w:t>
                            </w:r>
                          </w:p>
                          <w:p w14:paraId="51D8D677" w14:textId="7916D466" w:rsidR="00A25111" w:rsidRPr="00F56C20" w:rsidRDefault="00A25111" w:rsidP="00A25111">
                            <w:pPr>
                              <w:rPr>
                                <w:rFonts w:ascii="Calibri" w:hAnsi="Calibri" w:cs="Calibri"/>
                                <w:i/>
                                <w:iCs/>
                                <w:color w:val="F2F2F2" w:themeColor="background1" w:themeShade="F2"/>
                                <w:sz w:val="22"/>
                                <w:szCs w:val="22"/>
                              </w:rPr>
                            </w:pPr>
                            <w:r w:rsidRPr="00F56C20">
                              <w:rPr>
                                <w:rFonts w:ascii="Calibri" w:hAnsi="Calibri" w:cs="Calibri"/>
                                <w:i/>
                                <w:iCs/>
                                <w:color w:val="F2F2F2" w:themeColor="background1" w:themeShade="F2"/>
                                <w:sz w:val="22"/>
                                <w:szCs w:val="22"/>
                              </w:rPr>
                              <w:t>Overlap:</w:t>
                            </w:r>
                            <w:r w:rsidR="00B66FAF" w:rsidRPr="00F56C20">
                              <w:rPr>
                                <w:rFonts w:ascii="Calibri" w:hAnsi="Calibri" w:cs="Calibri"/>
                                <w:i/>
                                <w:iCs/>
                                <w:color w:val="F2F2F2" w:themeColor="background1" w:themeShade="F2"/>
                                <w:sz w:val="22"/>
                                <w:szCs w:val="22"/>
                              </w:rPr>
                              <w:t xml:space="preserve">          </w:t>
                            </w:r>
                            <w:r w:rsidRPr="00F56C20">
                              <w:rPr>
                                <w:rFonts w:ascii="Calibri" w:hAnsi="Calibri" w:cs="Calibri"/>
                                <w:b/>
                                <w:bCs/>
                                <w:i/>
                                <w:iCs/>
                                <w:color w:val="F2F2F2" w:themeColor="background1" w:themeShade="F2"/>
                                <w:sz w:val="22"/>
                                <w:szCs w:val="22"/>
                              </w:rPr>
                              <w:t>7.813</w:t>
                            </w:r>
                          </w:p>
                          <w:p w14:paraId="06A87757" w14:textId="180DFA32" w:rsidR="00A25111" w:rsidRPr="00F56C20" w:rsidRDefault="00A25111" w:rsidP="00A25111">
                            <w:pPr>
                              <w:rPr>
                                <w:rFonts w:ascii="Calibri" w:hAnsi="Calibri" w:cs="Calibri"/>
                                <w:i/>
                                <w:iCs/>
                                <w:color w:val="F2F2F2" w:themeColor="background1" w:themeShade="F2"/>
                                <w:sz w:val="22"/>
                                <w:szCs w:val="22"/>
                              </w:rPr>
                            </w:pPr>
                            <w:r w:rsidRPr="00F56C20">
                              <w:rPr>
                                <w:rFonts w:ascii="Calibri" w:hAnsi="Calibri" w:cs="Calibri"/>
                                <w:i/>
                                <w:iCs/>
                                <w:color w:val="F2F2F2" w:themeColor="background1" w:themeShade="F2"/>
                                <w:sz w:val="22"/>
                                <w:szCs w:val="22"/>
                              </w:rPr>
                              <w:t>Time:</w:t>
                            </w:r>
                            <w:r w:rsidRPr="00F56C20">
                              <w:rPr>
                                <w:rFonts w:ascii="Calibri" w:hAnsi="Calibri" w:cs="Calibri"/>
                                <w:i/>
                                <w:iCs/>
                                <w:color w:val="F2F2F2" w:themeColor="background1" w:themeShade="F2"/>
                                <w:sz w:val="22"/>
                                <w:szCs w:val="22"/>
                              </w:rPr>
                              <w:tab/>
                              <w:t xml:space="preserve">      </w:t>
                            </w:r>
                            <w:r w:rsidR="00B66FAF" w:rsidRPr="00F56C20">
                              <w:rPr>
                                <w:rFonts w:ascii="Calibri" w:hAnsi="Calibri" w:cs="Calibri"/>
                                <w:i/>
                                <w:iCs/>
                                <w:color w:val="F2F2F2" w:themeColor="background1" w:themeShade="F2"/>
                                <w:sz w:val="22"/>
                                <w:szCs w:val="22"/>
                              </w:rPr>
                              <w:t xml:space="preserve">    </w:t>
                            </w:r>
                            <w:r w:rsidRPr="00F56C20">
                              <w:rPr>
                                <w:rFonts w:ascii="Calibri" w:hAnsi="Calibri" w:cs="Calibri"/>
                                <w:b/>
                                <w:bCs/>
                                <w:i/>
                                <w:iCs/>
                                <w:color w:val="F2F2F2" w:themeColor="background1" w:themeShade="F2"/>
                                <w:sz w:val="22"/>
                                <w:szCs w:val="22"/>
                              </w:rPr>
                              <w:t>24.63</w:t>
                            </w:r>
                            <w:r w:rsidRPr="00F56C20">
                              <w:rPr>
                                <w:rFonts w:ascii="Calibri" w:hAnsi="Calibri" w:cs="Calibri"/>
                                <w:b/>
                                <w:bCs/>
                                <w:i/>
                                <w:iCs/>
                                <w:color w:val="F2F2F2" w:themeColor="background1" w:themeShade="F2"/>
                                <w:sz w:val="18"/>
                                <w:szCs w:val="18"/>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52508" id="_x0000_s1034" type="#_x0000_t202" style="position:absolute;margin-left:231.05pt;margin-top:212.85pt;width:111.85pt;height:46.1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" fillcolor="black [3213]">
                <v:textbox>
                  <w:txbxContent>
                    <w:p w14:paraId="3D3C6AC5" w14:textId="075B165B" w:rsidR="00A25111" w:rsidRPr="00F56C20" w:rsidRDefault="00A25111" w:rsidP="00A25111">
                      <w:pPr>
                        <w:rPr>
                          <w:rFonts w:ascii="Calibri" w:hAnsi="Calibri" w:cs="Calibri"/>
                          <w:i/>
                          <w:iCs/>
                          <w:color w:val="F2F2F2" w:themeColor="background1" w:themeShade="F2"/>
                          <w:sz w:val="22"/>
                          <w:szCs w:val="22"/>
                        </w:rPr>
                      </w:pPr>
                      <w:r w:rsidRPr="00F56C20">
                        <w:rPr>
                          <w:rFonts w:ascii="Calibri" w:hAnsi="Calibri" w:cs="Calibri"/>
                          <w:i/>
                          <w:iCs/>
                          <w:color w:val="F2F2F2" w:themeColor="background1" w:themeShade="F2"/>
                          <w:sz w:val="22"/>
                          <w:szCs w:val="22"/>
                        </w:rPr>
                        <w:t xml:space="preserve">Correlation:    </w:t>
                      </w:r>
                      <w:r w:rsidRPr="00F56C20">
                        <w:rPr>
                          <w:rFonts w:ascii="Calibri" w:hAnsi="Calibri" w:cs="Calibri"/>
                          <w:b/>
                          <w:bCs/>
                          <w:i/>
                          <w:iCs/>
                          <w:color w:val="F2F2F2" w:themeColor="background1" w:themeShade="F2"/>
                          <w:sz w:val="22"/>
                          <w:szCs w:val="22"/>
                        </w:rPr>
                        <w:t>0.2942</w:t>
                      </w:r>
                      <w:r w:rsidRPr="00F56C20">
                        <w:rPr>
                          <w:rFonts w:ascii="Calibri" w:hAnsi="Calibri" w:cs="Calibri"/>
                          <w:i/>
                          <w:iCs/>
                          <w:color w:val="F2F2F2" w:themeColor="background1" w:themeShade="F2"/>
                          <w:sz w:val="22"/>
                          <w:szCs w:val="22"/>
                        </w:rPr>
                        <w:t xml:space="preserve">  </w:t>
                      </w:r>
                    </w:p>
                    <w:p w14:paraId="51D8D677" w14:textId="7916D466" w:rsidR="00A25111" w:rsidRPr="00F56C20" w:rsidRDefault="00A25111" w:rsidP="00A25111">
                      <w:pPr>
                        <w:rPr>
                          <w:rFonts w:ascii="Calibri" w:hAnsi="Calibri" w:cs="Calibri"/>
                          <w:i/>
                          <w:iCs/>
                          <w:color w:val="F2F2F2" w:themeColor="background1" w:themeShade="F2"/>
                          <w:sz w:val="22"/>
                          <w:szCs w:val="22"/>
                        </w:rPr>
                      </w:pPr>
                      <w:r w:rsidRPr="00F56C20">
                        <w:rPr>
                          <w:rFonts w:ascii="Calibri" w:hAnsi="Calibri" w:cs="Calibri"/>
                          <w:i/>
                          <w:iCs/>
                          <w:color w:val="F2F2F2" w:themeColor="background1" w:themeShade="F2"/>
                          <w:sz w:val="22"/>
                          <w:szCs w:val="22"/>
                        </w:rPr>
                        <w:t>Overlap:</w:t>
                      </w:r>
                      <w:r w:rsidR="00B66FAF" w:rsidRPr="00F56C20">
                        <w:rPr>
                          <w:rFonts w:ascii="Calibri" w:hAnsi="Calibri" w:cs="Calibri"/>
                          <w:i/>
                          <w:iCs/>
                          <w:color w:val="F2F2F2" w:themeColor="background1" w:themeShade="F2"/>
                          <w:sz w:val="22"/>
                          <w:szCs w:val="22"/>
                        </w:rPr>
                        <w:t xml:space="preserve">          </w:t>
                      </w:r>
                      <w:r w:rsidRPr="00F56C20">
                        <w:rPr>
                          <w:rFonts w:ascii="Calibri" w:hAnsi="Calibri" w:cs="Calibri"/>
                          <w:b/>
                          <w:bCs/>
                          <w:i/>
                          <w:iCs/>
                          <w:color w:val="F2F2F2" w:themeColor="background1" w:themeShade="F2"/>
                          <w:sz w:val="22"/>
                          <w:szCs w:val="22"/>
                        </w:rPr>
                        <w:t>7.813</w:t>
                      </w:r>
                    </w:p>
                    <w:p w14:paraId="06A87757" w14:textId="180DFA32" w:rsidR="00A25111" w:rsidRPr="00F56C20" w:rsidRDefault="00A25111" w:rsidP="00A25111">
                      <w:pPr>
                        <w:rPr>
                          <w:rFonts w:ascii="Calibri" w:hAnsi="Calibri" w:cs="Calibri"/>
                          <w:i/>
                          <w:iCs/>
                          <w:color w:val="F2F2F2" w:themeColor="background1" w:themeShade="F2"/>
                          <w:sz w:val="22"/>
                          <w:szCs w:val="22"/>
                        </w:rPr>
                      </w:pPr>
                      <w:r w:rsidRPr="00F56C20">
                        <w:rPr>
                          <w:rFonts w:ascii="Calibri" w:hAnsi="Calibri" w:cs="Calibri"/>
                          <w:i/>
                          <w:iCs/>
                          <w:color w:val="F2F2F2" w:themeColor="background1" w:themeShade="F2"/>
                          <w:sz w:val="22"/>
                          <w:szCs w:val="22"/>
                        </w:rPr>
                        <w:t>Time:</w:t>
                      </w:r>
                      <w:r w:rsidRPr="00F56C20">
                        <w:rPr>
                          <w:rFonts w:ascii="Calibri" w:hAnsi="Calibri" w:cs="Calibri"/>
                          <w:i/>
                          <w:iCs/>
                          <w:color w:val="F2F2F2" w:themeColor="background1" w:themeShade="F2"/>
                          <w:sz w:val="22"/>
                          <w:szCs w:val="22"/>
                        </w:rPr>
                        <w:tab/>
                        <w:t xml:space="preserve">      </w:t>
                      </w:r>
                      <w:r w:rsidR="00B66FAF" w:rsidRPr="00F56C20">
                        <w:rPr>
                          <w:rFonts w:ascii="Calibri" w:hAnsi="Calibri" w:cs="Calibri"/>
                          <w:i/>
                          <w:iCs/>
                          <w:color w:val="F2F2F2" w:themeColor="background1" w:themeShade="F2"/>
                          <w:sz w:val="22"/>
                          <w:szCs w:val="22"/>
                        </w:rPr>
                        <w:t xml:space="preserve">    </w:t>
                      </w:r>
                      <w:r w:rsidRPr="00F56C20">
                        <w:rPr>
                          <w:rFonts w:ascii="Calibri" w:hAnsi="Calibri" w:cs="Calibri"/>
                          <w:b/>
                          <w:bCs/>
                          <w:i/>
                          <w:iCs/>
                          <w:color w:val="F2F2F2" w:themeColor="background1" w:themeShade="F2"/>
                          <w:sz w:val="22"/>
                          <w:szCs w:val="22"/>
                        </w:rPr>
                        <w:t>24.63</w:t>
                      </w:r>
                      <w:r w:rsidRPr="00F56C20">
                        <w:rPr>
                          <w:rFonts w:ascii="Calibri" w:hAnsi="Calibri" w:cs="Calibri"/>
                          <w:b/>
                          <w:bCs/>
                          <w:i/>
                          <w:iCs/>
                          <w:color w:val="F2F2F2" w:themeColor="background1" w:themeShade="F2"/>
                          <w:sz w:val="18"/>
                          <w:szCs w:val="18"/>
                        </w:rPr>
                        <w:t>s</w:t>
                      </w:r>
                    </w:p>
                  </w:txbxContent>
                </v:textbox>
                <w10:wrap anchorx="margin" anchory="margin"/>
              </v:shape>
            </w:pict>
          </mc:Fallback>
        </mc:AlternateContent>
      </w:r>
    </w:p>
    <w:p w14:paraId="749565C5" w14:textId="1512016D" w:rsidR="00F56C20" w:rsidRDefault="006D3AD0" w:rsidP="00EC2296">
      <w:pPr>
        <w:spacing w:after="160" w:line="360" w:lineRule="auto"/>
      </w:pPr>
      <w:r>
        <w:rPr>
          <w:noProof/>
        </w:rPr>
        <w:drawing>
          <wp:inline distT="0" distB="0" distL="0" distR="0" wp14:anchorId="3141B77F" wp14:editId="04AF6A5A">
            <wp:extent cx="5274310" cy="2931160"/>
            <wp:effectExtent l="0" t="0" r="2540" b="2540"/>
            <wp:docPr id="17306455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45540" name="Picture 173064554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931160"/>
                    </a:xfrm>
                    <a:prstGeom prst="rect">
                      <a:avLst/>
                    </a:prstGeom>
                  </pic:spPr>
                </pic:pic>
              </a:graphicData>
            </a:graphic>
          </wp:inline>
        </w:drawing>
      </w:r>
    </w:p>
    <w:p w14:paraId="7E52500E" w14:textId="77777777" w:rsidR="00120E42" w:rsidRDefault="00AB4537" w:rsidP="00EC2296">
      <w:pPr>
        <w:spacing w:after="160" w:line="360" w:lineRule="auto"/>
        <w:rPr>
          <w:ins w:id="553" w:author="Yoel Shkolnisky" w:date="2025-01-09T19:13:00Z" w16du:dateUtc="2025-01-09T17:13:00Z"/>
        </w:rPr>
      </w:pPr>
      <w:r>
        <w:rPr>
          <w:noProof/>
        </w:rPr>
        <mc:AlternateContent>
          <mc:Choice Requires="wps">
            <w:drawing>
              <wp:anchor distT="45720" distB="45720" distL="114300" distR="114300" simplePos="0" relativeHeight="251703296" behindDoc="0" locked="0" layoutInCell="1" allowOverlap="1" wp14:anchorId="7239C2E3" wp14:editId="7D755C07">
                <wp:simplePos x="0" y="0"/>
                <wp:positionH relativeFrom="margin">
                  <wp:align>center</wp:align>
                </wp:positionH>
                <wp:positionV relativeFrom="margin">
                  <wp:posOffset>3512367</wp:posOffset>
                </wp:positionV>
                <wp:extent cx="3039110" cy="302260"/>
                <wp:effectExtent l="0" t="0" r="27940" b="21590"/>
                <wp:wrapNone/>
                <wp:docPr id="16239927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9110" cy="302260"/>
                        </a:xfrm>
                        <a:prstGeom prst="rect">
                          <a:avLst/>
                        </a:prstGeom>
                        <a:solidFill>
                          <a:schemeClr val="tx1"/>
                        </a:solidFill>
                        <a:ln w="9525">
                          <a:solidFill>
                            <a:srgbClr val="000000"/>
                          </a:solidFill>
                          <a:miter lim="800000"/>
                          <a:headEnd/>
                          <a:tailEnd/>
                        </a:ln>
                      </wps:spPr>
                      <wps:txbx>
                        <w:txbxContent>
                          <w:p w14:paraId="001EAB62" w14:textId="30B3C757" w:rsidR="00F56C20" w:rsidRPr="00F56C20" w:rsidRDefault="00AE4E11" w:rsidP="00F56C20">
                            <w:pPr>
                              <w:rPr>
                                <w:rFonts w:ascii="Calibri" w:hAnsi="Calibri" w:cs="Calibri"/>
                                <w:b/>
                                <w:bCs/>
                                <w:i/>
                                <w:iCs/>
                                <w:color w:val="F2F2F2" w:themeColor="background1" w:themeShade="F2"/>
                                <w:sz w:val="28"/>
                                <w:szCs w:val="28"/>
                              </w:rPr>
                            </w:pPr>
                            <w:r>
                              <w:rPr>
                                <w:rFonts w:ascii="Calibri" w:hAnsi="Calibri" w:cs="Calibri"/>
                                <w:b/>
                                <w:bCs/>
                                <w:i/>
                                <w:iCs/>
                                <w:color w:val="F2F2F2" w:themeColor="background1" w:themeShade="F2"/>
                                <w:sz w:val="28"/>
                                <w:szCs w:val="28"/>
                              </w:rPr>
                              <w:t>'</w:t>
                            </w:r>
                            <w:r w:rsidR="00F56C20" w:rsidRPr="00F56C20">
                              <w:rPr>
                                <w:rFonts w:ascii="Calibri" w:hAnsi="Calibri" w:cs="Calibri"/>
                                <w:b/>
                                <w:bCs/>
                                <w:i/>
                                <w:iCs/>
                                <w:color w:val="F2F2F2" w:themeColor="background1" w:themeShade="F2"/>
                                <w:sz w:val="28"/>
                                <w:szCs w:val="28"/>
                              </w:rPr>
                              <w:t>Fit in Map</w:t>
                            </w:r>
                            <w:r>
                              <w:rPr>
                                <w:rFonts w:ascii="Calibri" w:hAnsi="Calibri" w:cs="Calibri"/>
                                <w:b/>
                                <w:bCs/>
                                <w:i/>
                                <w:iCs/>
                                <w:color w:val="F2F2F2" w:themeColor="background1" w:themeShade="F2"/>
                                <w:sz w:val="28"/>
                                <w:szCs w:val="28"/>
                              </w:rPr>
                              <w:t>'</w:t>
                            </w:r>
                            <w:r w:rsidR="00F56C20" w:rsidRPr="00F56C20">
                              <w:rPr>
                                <w:rFonts w:ascii="Calibri" w:hAnsi="Calibri" w:cs="Calibri"/>
                                <w:b/>
                                <w:bCs/>
                                <w:i/>
                                <w:iCs/>
                                <w:color w:val="F2F2F2" w:themeColor="background1" w:themeShade="F2"/>
                                <w:sz w:val="28"/>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9C2E3" id="_x0000_s1035" type="#_x0000_t202" style="position:absolute;margin-left:0;margin-top:276.55pt;width:239.3pt;height:23.8pt;z-index:251703296;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" fillcolor="black [3213]">
                <v:textbox>
                  <w:txbxContent>
                    <w:p w14:paraId="001EAB62" w14:textId="30B3C757" w:rsidR="00F56C20" w:rsidRPr="00F56C20" w:rsidRDefault="00AE4E11" w:rsidP="00F56C20">
                      <w:pPr>
                        <w:rPr>
                          <w:rFonts w:ascii="Calibri" w:hAnsi="Calibri" w:cs="Calibri"/>
                          <w:b/>
                          <w:bCs/>
                          <w:i/>
                          <w:iCs/>
                          <w:color w:val="F2F2F2" w:themeColor="background1" w:themeShade="F2"/>
                          <w:sz w:val="28"/>
                          <w:szCs w:val="28"/>
                        </w:rPr>
                      </w:pPr>
                      <w:r>
                        <w:rPr>
                          <w:rFonts w:ascii="Calibri" w:hAnsi="Calibri" w:cs="Calibri"/>
                          <w:b/>
                          <w:bCs/>
                          <w:i/>
                          <w:iCs/>
                          <w:color w:val="F2F2F2" w:themeColor="background1" w:themeShade="F2"/>
                          <w:sz w:val="28"/>
                          <w:szCs w:val="28"/>
                        </w:rPr>
                        <w:t>'</w:t>
                      </w:r>
                      <w:r w:rsidR="00F56C20" w:rsidRPr="00F56C20">
                        <w:rPr>
                          <w:rFonts w:ascii="Calibri" w:hAnsi="Calibri" w:cs="Calibri"/>
                          <w:b/>
                          <w:bCs/>
                          <w:i/>
                          <w:iCs/>
                          <w:color w:val="F2F2F2" w:themeColor="background1" w:themeShade="F2"/>
                          <w:sz w:val="28"/>
                          <w:szCs w:val="28"/>
                        </w:rPr>
                        <w:t>Fit in Map</w:t>
                      </w:r>
                      <w:r>
                        <w:rPr>
                          <w:rFonts w:ascii="Calibri" w:hAnsi="Calibri" w:cs="Calibri"/>
                          <w:b/>
                          <w:bCs/>
                          <w:i/>
                          <w:iCs/>
                          <w:color w:val="F2F2F2" w:themeColor="background1" w:themeShade="F2"/>
                          <w:sz w:val="28"/>
                          <w:szCs w:val="28"/>
                        </w:rPr>
                        <w:t>'</w:t>
                      </w:r>
                      <w:r w:rsidR="00F56C20" w:rsidRPr="00F56C20">
                        <w:rPr>
                          <w:rFonts w:ascii="Calibri" w:hAnsi="Calibri" w:cs="Calibri"/>
                          <w:b/>
                          <w:bCs/>
                          <w:i/>
                          <w:iCs/>
                          <w:color w:val="F2F2F2" w:themeColor="background1" w:themeShade="F2"/>
                          <w:sz w:val="28"/>
                          <w:szCs w:val="28"/>
                        </w:rPr>
                        <w:t xml:space="preserve"> </w:t>
                      </w:r>
                    </w:p>
                  </w:txbxContent>
                </v:textbox>
                <w10:wrap anchorx="margin" anchory="margin"/>
              </v:shape>
            </w:pict>
          </mc:Fallback>
        </mc:AlternateContent>
      </w:r>
      <w:r w:rsidR="00F56C20">
        <w:rPr>
          <w:noProof/>
        </w:rPr>
        <mc:AlternateContent>
          <mc:Choice Requires="wps">
            <w:drawing>
              <wp:anchor distT="45720" distB="45720" distL="114300" distR="114300" simplePos="0" relativeHeight="251704320" behindDoc="0" locked="0" layoutInCell="1" allowOverlap="1" wp14:anchorId="0885AAF0" wp14:editId="1A5869FD">
                <wp:simplePos x="0" y="0"/>
                <wp:positionH relativeFrom="margin">
                  <wp:posOffset>2830830</wp:posOffset>
                </wp:positionH>
                <wp:positionV relativeFrom="margin">
                  <wp:posOffset>6193790</wp:posOffset>
                </wp:positionV>
                <wp:extent cx="1420495" cy="585470"/>
                <wp:effectExtent l="0" t="0" r="27305" b="24130"/>
                <wp:wrapNone/>
                <wp:docPr id="15587107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0495" cy="585470"/>
                        </a:xfrm>
                        <a:prstGeom prst="rect">
                          <a:avLst/>
                        </a:prstGeom>
                        <a:solidFill>
                          <a:schemeClr val="tx1"/>
                        </a:solidFill>
                        <a:ln w="9525">
                          <a:solidFill>
                            <a:srgbClr val="000000"/>
                          </a:solidFill>
                          <a:miter lim="800000"/>
                          <a:headEnd/>
                          <a:tailEnd/>
                        </a:ln>
                      </wps:spPr>
                      <wps:txbx>
                        <w:txbxContent>
                          <w:p w14:paraId="56052B11" w14:textId="77777777" w:rsidR="00F56C20" w:rsidRPr="00F56C20" w:rsidRDefault="00F56C20" w:rsidP="00F56C20">
                            <w:pPr>
                              <w:rPr>
                                <w:rFonts w:ascii="Calibri" w:hAnsi="Calibri" w:cs="Calibri"/>
                                <w:i/>
                                <w:iCs/>
                                <w:color w:val="F2F2F2" w:themeColor="background1" w:themeShade="F2"/>
                                <w:sz w:val="22"/>
                                <w:szCs w:val="22"/>
                              </w:rPr>
                            </w:pPr>
                            <w:r w:rsidRPr="00F56C20">
                              <w:rPr>
                                <w:rFonts w:ascii="Calibri" w:hAnsi="Calibri" w:cs="Calibri"/>
                                <w:i/>
                                <w:iCs/>
                                <w:color w:val="F2F2F2" w:themeColor="background1" w:themeShade="F2"/>
                                <w:sz w:val="22"/>
                                <w:szCs w:val="22"/>
                              </w:rPr>
                              <w:t xml:space="preserve">Correlation:    </w:t>
                            </w:r>
                            <w:r w:rsidRPr="00F56C20">
                              <w:rPr>
                                <w:rFonts w:ascii="Calibri" w:hAnsi="Calibri" w:cs="Calibri"/>
                                <w:b/>
                                <w:bCs/>
                                <w:i/>
                                <w:iCs/>
                                <w:color w:val="F2F2F2" w:themeColor="background1" w:themeShade="F2"/>
                                <w:sz w:val="22"/>
                                <w:szCs w:val="22"/>
                              </w:rPr>
                              <w:t>0.2942</w:t>
                            </w:r>
                            <w:r w:rsidRPr="00F56C20">
                              <w:rPr>
                                <w:rFonts w:ascii="Calibri" w:hAnsi="Calibri" w:cs="Calibri"/>
                                <w:i/>
                                <w:iCs/>
                                <w:color w:val="F2F2F2" w:themeColor="background1" w:themeShade="F2"/>
                                <w:sz w:val="22"/>
                                <w:szCs w:val="22"/>
                              </w:rPr>
                              <w:t xml:space="preserve">  </w:t>
                            </w:r>
                          </w:p>
                          <w:p w14:paraId="1F521713" w14:textId="77777777" w:rsidR="00F56C20" w:rsidRPr="00F56C20" w:rsidRDefault="00F56C20" w:rsidP="00F56C20">
                            <w:pPr>
                              <w:rPr>
                                <w:rFonts w:ascii="Calibri" w:hAnsi="Calibri" w:cs="Calibri"/>
                                <w:i/>
                                <w:iCs/>
                                <w:color w:val="F2F2F2" w:themeColor="background1" w:themeShade="F2"/>
                                <w:sz w:val="22"/>
                                <w:szCs w:val="22"/>
                              </w:rPr>
                            </w:pPr>
                            <w:r w:rsidRPr="00F56C20">
                              <w:rPr>
                                <w:rFonts w:ascii="Calibri" w:hAnsi="Calibri" w:cs="Calibri"/>
                                <w:i/>
                                <w:iCs/>
                                <w:color w:val="F2F2F2" w:themeColor="background1" w:themeShade="F2"/>
                                <w:sz w:val="22"/>
                                <w:szCs w:val="22"/>
                              </w:rPr>
                              <w:t xml:space="preserve">Overlap:          </w:t>
                            </w:r>
                            <w:r w:rsidRPr="00F56C20">
                              <w:rPr>
                                <w:rFonts w:ascii="Calibri" w:hAnsi="Calibri" w:cs="Calibri"/>
                                <w:b/>
                                <w:bCs/>
                                <w:i/>
                                <w:iCs/>
                                <w:color w:val="F2F2F2" w:themeColor="background1" w:themeShade="F2"/>
                                <w:sz w:val="22"/>
                                <w:szCs w:val="22"/>
                              </w:rPr>
                              <w:t>7.813</w:t>
                            </w:r>
                          </w:p>
                          <w:p w14:paraId="2B4BFCF6" w14:textId="77777777" w:rsidR="00F56C20" w:rsidRPr="00F56C20" w:rsidRDefault="00F56C20" w:rsidP="00F56C20">
                            <w:pPr>
                              <w:rPr>
                                <w:rFonts w:ascii="Calibri" w:hAnsi="Calibri" w:cs="Calibri"/>
                                <w:i/>
                                <w:iCs/>
                                <w:color w:val="F2F2F2" w:themeColor="background1" w:themeShade="F2"/>
                                <w:sz w:val="22"/>
                                <w:szCs w:val="22"/>
                              </w:rPr>
                            </w:pPr>
                            <w:r w:rsidRPr="00F56C20">
                              <w:rPr>
                                <w:rFonts w:ascii="Calibri" w:hAnsi="Calibri" w:cs="Calibri"/>
                                <w:i/>
                                <w:iCs/>
                                <w:color w:val="F2F2F2" w:themeColor="background1" w:themeShade="F2"/>
                                <w:sz w:val="22"/>
                                <w:szCs w:val="22"/>
                              </w:rPr>
                              <w:t>Time:</w:t>
                            </w:r>
                            <w:r w:rsidRPr="00F56C20">
                              <w:rPr>
                                <w:rFonts w:ascii="Calibri" w:hAnsi="Calibri" w:cs="Calibri"/>
                                <w:i/>
                                <w:iCs/>
                                <w:color w:val="F2F2F2" w:themeColor="background1" w:themeShade="F2"/>
                                <w:sz w:val="22"/>
                                <w:szCs w:val="22"/>
                              </w:rPr>
                              <w:tab/>
                              <w:t xml:space="preserve">          </w:t>
                            </w:r>
                            <w:r w:rsidRPr="00F56C20">
                              <w:rPr>
                                <w:rFonts w:ascii="Calibri" w:hAnsi="Calibri" w:cs="Calibri"/>
                                <w:b/>
                                <w:bCs/>
                                <w:i/>
                                <w:iCs/>
                                <w:color w:val="F2F2F2" w:themeColor="background1" w:themeShade="F2"/>
                                <w:sz w:val="22"/>
                                <w:szCs w:val="22"/>
                              </w:rPr>
                              <w:t>24.63</w:t>
                            </w:r>
                            <w:r w:rsidRPr="00F56C20">
                              <w:rPr>
                                <w:rFonts w:ascii="Calibri" w:hAnsi="Calibri" w:cs="Calibri"/>
                                <w:b/>
                                <w:bCs/>
                                <w:i/>
                                <w:iCs/>
                                <w:color w:val="F2F2F2" w:themeColor="background1" w:themeShade="F2"/>
                                <w:sz w:val="18"/>
                                <w:szCs w:val="18"/>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5AAF0" id="_x0000_s1036" type="#_x0000_t202" style="position:absolute;margin-left:222.9pt;margin-top:487.7pt;width:111.85pt;height:46.1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" fillcolor="black [3213]">
                <v:textbox>
                  <w:txbxContent>
                    <w:p w14:paraId="56052B11" w14:textId="77777777" w:rsidR="00F56C20" w:rsidRPr="00F56C20" w:rsidRDefault="00F56C20" w:rsidP="00F56C20">
                      <w:pPr>
                        <w:rPr>
                          <w:rFonts w:ascii="Calibri" w:hAnsi="Calibri" w:cs="Calibri"/>
                          <w:i/>
                          <w:iCs/>
                          <w:color w:val="F2F2F2" w:themeColor="background1" w:themeShade="F2"/>
                          <w:sz w:val="22"/>
                          <w:szCs w:val="22"/>
                        </w:rPr>
                      </w:pPr>
                      <w:r w:rsidRPr="00F56C20">
                        <w:rPr>
                          <w:rFonts w:ascii="Calibri" w:hAnsi="Calibri" w:cs="Calibri"/>
                          <w:i/>
                          <w:iCs/>
                          <w:color w:val="F2F2F2" w:themeColor="background1" w:themeShade="F2"/>
                          <w:sz w:val="22"/>
                          <w:szCs w:val="22"/>
                        </w:rPr>
                        <w:t xml:space="preserve">Correlation:    </w:t>
                      </w:r>
                      <w:r w:rsidRPr="00F56C20">
                        <w:rPr>
                          <w:rFonts w:ascii="Calibri" w:hAnsi="Calibri" w:cs="Calibri"/>
                          <w:b/>
                          <w:bCs/>
                          <w:i/>
                          <w:iCs/>
                          <w:color w:val="F2F2F2" w:themeColor="background1" w:themeShade="F2"/>
                          <w:sz w:val="22"/>
                          <w:szCs w:val="22"/>
                        </w:rPr>
                        <w:t>0.2942</w:t>
                      </w:r>
                      <w:r w:rsidRPr="00F56C20">
                        <w:rPr>
                          <w:rFonts w:ascii="Calibri" w:hAnsi="Calibri" w:cs="Calibri"/>
                          <w:i/>
                          <w:iCs/>
                          <w:color w:val="F2F2F2" w:themeColor="background1" w:themeShade="F2"/>
                          <w:sz w:val="22"/>
                          <w:szCs w:val="22"/>
                        </w:rPr>
                        <w:t xml:space="preserve">  </w:t>
                      </w:r>
                    </w:p>
                    <w:p w14:paraId="1F521713" w14:textId="77777777" w:rsidR="00F56C20" w:rsidRPr="00F56C20" w:rsidRDefault="00F56C20" w:rsidP="00F56C20">
                      <w:pPr>
                        <w:rPr>
                          <w:rFonts w:ascii="Calibri" w:hAnsi="Calibri" w:cs="Calibri"/>
                          <w:i/>
                          <w:iCs/>
                          <w:color w:val="F2F2F2" w:themeColor="background1" w:themeShade="F2"/>
                          <w:sz w:val="22"/>
                          <w:szCs w:val="22"/>
                        </w:rPr>
                      </w:pPr>
                      <w:r w:rsidRPr="00F56C20">
                        <w:rPr>
                          <w:rFonts w:ascii="Calibri" w:hAnsi="Calibri" w:cs="Calibri"/>
                          <w:i/>
                          <w:iCs/>
                          <w:color w:val="F2F2F2" w:themeColor="background1" w:themeShade="F2"/>
                          <w:sz w:val="22"/>
                          <w:szCs w:val="22"/>
                        </w:rPr>
                        <w:t xml:space="preserve">Overlap:          </w:t>
                      </w:r>
                      <w:r w:rsidRPr="00F56C20">
                        <w:rPr>
                          <w:rFonts w:ascii="Calibri" w:hAnsi="Calibri" w:cs="Calibri"/>
                          <w:b/>
                          <w:bCs/>
                          <w:i/>
                          <w:iCs/>
                          <w:color w:val="F2F2F2" w:themeColor="background1" w:themeShade="F2"/>
                          <w:sz w:val="22"/>
                          <w:szCs w:val="22"/>
                        </w:rPr>
                        <w:t>7.813</w:t>
                      </w:r>
                    </w:p>
                    <w:p w14:paraId="2B4BFCF6" w14:textId="77777777" w:rsidR="00F56C20" w:rsidRPr="00F56C20" w:rsidRDefault="00F56C20" w:rsidP="00F56C20">
                      <w:pPr>
                        <w:rPr>
                          <w:rFonts w:ascii="Calibri" w:hAnsi="Calibri" w:cs="Calibri"/>
                          <w:i/>
                          <w:iCs/>
                          <w:color w:val="F2F2F2" w:themeColor="background1" w:themeShade="F2"/>
                          <w:sz w:val="22"/>
                          <w:szCs w:val="22"/>
                        </w:rPr>
                      </w:pPr>
                      <w:r w:rsidRPr="00F56C20">
                        <w:rPr>
                          <w:rFonts w:ascii="Calibri" w:hAnsi="Calibri" w:cs="Calibri"/>
                          <w:i/>
                          <w:iCs/>
                          <w:color w:val="F2F2F2" w:themeColor="background1" w:themeShade="F2"/>
                          <w:sz w:val="22"/>
                          <w:szCs w:val="22"/>
                        </w:rPr>
                        <w:t>Time:</w:t>
                      </w:r>
                      <w:r w:rsidRPr="00F56C20">
                        <w:rPr>
                          <w:rFonts w:ascii="Calibri" w:hAnsi="Calibri" w:cs="Calibri"/>
                          <w:i/>
                          <w:iCs/>
                          <w:color w:val="F2F2F2" w:themeColor="background1" w:themeShade="F2"/>
                          <w:sz w:val="22"/>
                          <w:szCs w:val="22"/>
                        </w:rPr>
                        <w:tab/>
                        <w:t xml:space="preserve">          </w:t>
                      </w:r>
                      <w:r w:rsidRPr="00F56C20">
                        <w:rPr>
                          <w:rFonts w:ascii="Calibri" w:hAnsi="Calibri" w:cs="Calibri"/>
                          <w:b/>
                          <w:bCs/>
                          <w:i/>
                          <w:iCs/>
                          <w:color w:val="F2F2F2" w:themeColor="background1" w:themeShade="F2"/>
                          <w:sz w:val="22"/>
                          <w:szCs w:val="22"/>
                        </w:rPr>
                        <w:t>24.63</w:t>
                      </w:r>
                      <w:r w:rsidRPr="00F56C20">
                        <w:rPr>
                          <w:rFonts w:ascii="Calibri" w:hAnsi="Calibri" w:cs="Calibri"/>
                          <w:b/>
                          <w:bCs/>
                          <w:i/>
                          <w:iCs/>
                          <w:color w:val="F2F2F2" w:themeColor="background1" w:themeShade="F2"/>
                          <w:sz w:val="18"/>
                          <w:szCs w:val="18"/>
                        </w:rPr>
                        <w:t>s</w:t>
                      </w:r>
                    </w:p>
                  </w:txbxContent>
                </v:textbox>
                <w10:wrap anchorx="margin" anchory="margin"/>
              </v:shape>
            </w:pict>
          </mc:Fallback>
        </mc:AlternateContent>
      </w:r>
      <w:r w:rsidR="00F56C20">
        <w:rPr>
          <w:noProof/>
        </w:rPr>
        <w:drawing>
          <wp:inline distT="0" distB="0" distL="0" distR="0" wp14:anchorId="1C52EE06" wp14:editId="529DC9F5">
            <wp:extent cx="5274310" cy="3277235"/>
            <wp:effectExtent l="0" t="0" r="2540" b="0"/>
            <wp:docPr id="13964610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61028" name="Picture 1396461028"/>
                    <pic:cNvPicPr/>
                  </pic:nvPicPr>
                  <pic:blipFill>
                    <a:blip r:embed="rId41">
                      <a:extLst>
                        <a:ext uri="{28A0092B-C50C-407E-A947-70E740481C1C}">
                          <a14:useLocalDpi xmlns:a14="http://schemas.microsoft.com/office/drawing/2010/main" val="0"/>
                        </a:ext>
                      </a:extLst>
                    </a:blip>
                    <a:stretch>
                      <a:fillRect/>
                    </a:stretch>
                  </pic:blipFill>
                  <pic:spPr>
                    <a:xfrm>
                      <a:off x="0" y="0"/>
                      <a:ext cx="5274310" cy="3277235"/>
                    </a:xfrm>
                    <a:prstGeom prst="rect">
                      <a:avLst/>
                    </a:prstGeom>
                  </pic:spPr>
                </pic:pic>
              </a:graphicData>
            </a:graphic>
          </wp:inline>
        </w:drawing>
      </w:r>
    </w:p>
    <w:p w14:paraId="0D0C9137" w14:textId="0404C5EF" w:rsidR="006D3AD0" w:rsidRPr="00EC2296" w:rsidRDefault="00120E42" w:rsidP="00EC2296">
      <w:pPr>
        <w:spacing w:after="160" w:line="360" w:lineRule="auto"/>
        <w:rPr>
          <w:b/>
          <w:bCs/>
        </w:rPr>
      </w:pPr>
      <w:ins w:id="554" w:author="Yoel Shkolnisky" w:date="2025-01-09T19:14:00Z" w16du:dateUtc="2025-01-09T17:14:00Z">
        <w:r>
          <w:t>What is the difference between the two figures?</w:t>
        </w:r>
      </w:ins>
      <w:r w:rsidR="006D3AD0">
        <w:br w:type="page"/>
      </w:r>
    </w:p>
    <w:p w14:paraId="28BFA5D3" w14:textId="700174B8" w:rsidR="00CB731F" w:rsidRPr="00AD6268" w:rsidRDefault="00AE4321" w:rsidP="00AD6268">
      <w:pPr>
        <w:spacing w:after="160" w:line="360" w:lineRule="auto"/>
        <w:rPr>
          <w:b/>
          <w:bCs/>
        </w:rPr>
      </w:pPr>
      <w:r w:rsidRPr="00AE4321">
        <w:lastRenderedPageBreak/>
        <w:t>After Alignment with</w:t>
      </w:r>
      <w:r w:rsidRPr="00AE4321">
        <w:rPr>
          <w:b/>
          <w:bCs/>
        </w:rPr>
        <w:t xml:space="preserve"> </w:t>
      </w:r>
      <w:r>
        <w:rPr>
          <w:b/>
          <w:bCs/>
        </w:rPr>
        <w:t>EMalign</w:t>
      </w:r>
      <w:r w:rsidRPr="00DC7077">
        <w:t>:</w:t>
      </w:r>
      <w:r w:rsidR="00DC7077">
        <w:t xml:space="preserve"> </w:t>
      </w:r>
      <w:r w:rsidR="00DC7077" w:rsidRPr="00DC7077">
        <w:t xml:space="preserve">(time [secs] = </w:t>
      </w:r>
      <w:r w:rsidR="00DC7077">
        <w:t>34.64</w:t>
      </w:r>
      <w:r w:rsidR="00DC7077" w:rsidRPr="00DC7077">
        <w:t>)</w:t>
      </w:r>
    </w:p>
    <w:p w14:paraId="58550777" w14:textId="2DF11BDC" w:rsidR="00CB731F" w:rsidRDefault="00AD6268" w:rsidP="00AE4321">
      <w:pPr>
        <w:spacing w:after="160" w:line="360" w:lineRule="auto"/>
      </w:pPr>
      <w:r>
        <w:rPr>
          <w:noProof/>
        </w:rPr>
        <mc:AlternateContent>
          <mc:Choice Requires="wps">
            <w:drawing>
              <wp:anchor distT="45720" distB="45720" distL="114300" distR="114300" simplePos="0" relativeHeight="251680768" behindDoc="0" locked="0" layoutInCell="1" allowOverlap="1" wp14:anchorId="299D24C2" wp14:editId="5C9F7976">
                <wp:simplePos x="0" y="0"/>
                <wp:positionH relativeFrom="margin">
                  <wp:posOffset>1160780</wp:posOffset>
                </wp:positionH>
                <wp:positionV relativeFrom="margin">
                  <wp:posOffset>409575</wp:posOffset>
                </wp:positionV>
                <wp:extent cx="2930525" cy="1404620"/>
                <wp:effectExtent l="0" t="0" r="22225" b="25400"/>
                <wp:wrapNone/>
                <wp:docPr id="2042960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0525" cy="1404620"/>
                        </a:xfrm>
                        <a:prstGeom prst="rect">
                          <a:avLst/>
                        </a:prstGeom>
                        <a:solidFill>
                          <a:schemeClr val="tx1"/>
                        </a:solidFill>
                        <a:ln w="9525">
                          <a:solidFill>
                            <a:srgbClr val="000000"/>
                          </a:solidFill>
                          <a:miter lim="800000"/>
                          <a:headEnd/>
                          <a:tailEnd/>
                        </a:ln>
                      </wps:spPr>
                      <wps:txbx>
                        <w:txbxContent>
                          <w:p w14:paraId="5B2CA5A3" w14:textId="2B0A3F0C" w:rsidR="00EC2296" w:rsidRPr="00745066" w:rsidRDefault="00EC2296" w:rsidP="00EC2296">
                            <w:pPr>
                              <w:rPr>
                                <w:rFonts w:ascii="Calibri" w:hAnsi="Calibri" w:cs="Calibri"/>
                                <w:b/>
                                <w:bCs/>
                                <w:i/>
                                <w:iCs/>
                                <w:color w:val="FFFFFF" w:themeColor="background1"/>
                                <w:sz w:val="28"/>
                                <w:szCs w:val="28"/>
                              </w:rPr>
                            </w:pPr>
                            <w:r w:rsidRPr="00745066">
                              <w:rPr>
                                <w:rFonts w:ascii="Calibri" w:hAnsi="Calibri" w:cs="Calibri"/>
                                <w:b/>
                                <w:bCs/>
                                <w:i/>
                                <w:iCs/>
                                <w:color w:val="FFFFFF" w:themeColor="background1"/>
                                <w:sz w:val="28"/>
                                <w:szCs w:val="28"/>
                              </w:rPr>
                              <w:t xml:space="preserve">EMalign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9D24C2" id="_x0000_s1037" type="#_x0000_t202" style="position:absolute;margin-left:91.4pt;margin-top:32.25pt;width:230.7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" fillcolor="black [3213]">
                <v:textbox style="mso-fit-shape-to-text:t">
                  <w:txbxContent>
                    <w:p w14:paraId="5B2CA5A3" w14:textId="2B0A3F0C" w:rsidR="00EC2296" w:rsidRPr="00745066" w:rsidRDefault="00EC2296" w:rsidP="00EC2296">
                      <w:pPr>
                        <w:rPr>
                          <w:rFonts w:ascii="Calibri" w:hAnsi="Calibri" w:cs="Calibri"/>
                          <w:b/>
                          <w:bCs/>
                          <w:i/>
                          <w:iCs/>
                          <w:color w:val="FFFFFF" w:themeColor="background1"/>
                          <w:sz w:val="28"/>
                          <w:szCs w:val="28"/>
                        </w:rPr>
                      </w:pPr>
                      <w:r w:rsidRPr="00745066">
                        <w:rPr>
                          <w:rFonts w:ascii="Calibri" w:hAnsi="Calibri" w:cs="Calibri"/>
                          <w:b/>
                          <w:bCs/>
                          <w:i/>
                          <w:iCs/>
                          <w:color w:val="FFFFFF" w:themeColor="background1"/>
                          <w:sz w:val="28"/>
                          <w:szCs w:val="28"/>
                        </w:rPr>
                        <w:t xml:space="preserve">EMalign </w:t>
                      </w:r>
                    </w:p>
                  </w:txbxContent>
                </v:textbox>
                <w10:wrap anchorx="margin" anchory="margin"/>
              </v:shape>
            </w:pict>
          </mc:Fallback>
        </mc:AlternateContent>
      </w:r>
      <w:r>
        <w:rPr>
          <w:noProof/>
        </w:rPr>
        <mc:AlternateContent>
          <mc:Choice Requires="wps">
            <w:drawing>
              <wp:anchor distT="45720" distB="45720" distL="114300" distR="114300" simplePos="0" relativeHeight="251686912" behindDoc="0" locked="0" layoutInCell="1" allowOverlap="1" wp14:anchorId="14F32035" wp14:editId="6D039754">
                <wp:simplePos x="0" y="0"/>
                <wp:positionH relativeFrom="margin">
                  <wp:posOffset>2977515</wp:posOffset>
                </wp:positionH>
                <wp:positionV relativeFrom="margin">
                  <wp:posOffset>2677160</wp:posOffset>
                </wp:positionV>
                <wp:extent cx="1555115" cy="601980"/>
                <wp:effectExtent l="0" t="0" r="26035" b="26670"/>
                <wp:wrapNone/>
                <wp:docPr id="16186078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115" cy="601980"/>
                        </a:xfrm>
                        <a:prstGeom prst="rect">
                          <a:avLst/>
                        </a:prstGeom>
                        <a:solidFill>
                          <a:schemeClr val="tx1"/>
                        </a:solidFill>
                        <a:ln w="9525">
                          <a:solidFill>
                            <a:srgbClr val="000000"/>
                          </a:solidFill>
                          <a:miter lim="800000"/>
                          <a:headEnd/>
                          <a:tailEnd/>
                        </a:ln>
                      </wps:spPr>
                      <wps:txbx>
                        <w:txbxContent>
                          <w:p w14:paraId="21413CC1" w14:textId="23469568" w:rsidR="0030333C" w:rsidRPr="00745066" w:rsidRDefault="0030333C" w:rsidP="0030333C">
                            <w:pPr>
                              <w:rPr>
                                <w:rFonts w:ascii="Calibri" w:hAnsi="Calibri" w:cs="Calibri"/>
                                <w:i/>
                                <w:iCs/>
                                <w:sz w:val="22"/>
                                <w:szCs w:val="22"/>
                              </w:rPr>
                            </w:pPr>
                            <w:r w:rsidRPr="00745066">
                              <w:rPr>
                                <w:rFonts w:ascii="Calibri" w:hAnsi="Calibri" w:cs="Calibri"/>
                                <w:i/>
                                <w:iCs/>
                                <w:sz w:val="22"/>
                                <w:szCs w:val="22"/>
                              </w:rPr>
                              <w:t>Correlation:</w:t>
                            </w:r>
                            <w:r w:rsidR="00A25111" w:rsidRPr="00745066">
                              <w:rPr>
                                <w:rFonts w:ascii="Calibri" w:hAnsi="Calibri" w:cs="Calibri"/>
                                <w:i/>
                                <w:iCs/>
                                <w:sz w:val="22"/>
                                <w:szCs w:val="22"/>
                              </w:rPr>
                              <w:t xml:space="preserve">   </w:t>
                            </w:r>
                            <w:r w:rsidR="00B66FAF" w:rsidRPr="00745066">
                              <w:rPr>
                                <w:rFonts w:ascii="Calibri" w:hAnsi="Calibri" w:cs="Calibri"/>
                                <w:i/>
                                <w:iCs/>
                                <w:sz w:val="22"/>
                                <w:szCs w:val="22"/>
                              </w:rPr>
                              <w:t xml:space="preserve"> </w:t>
                            </w:r>
                            <w:r w:rsidRPr="00745066">
                              <w:rPr>
                                <w:rFonts w:ascii="Calibri" w:hAnsi="Calibri" w:cs="Calibri"/>
                                <w:b/>
                                <w:bCs/>
                                <w:i/>
                                <w:iCs/>
                                <w:sz w:val="22"/>
                                <w:szCs w:val="22"/>
                              </w:rPr>
                              <w:t>0.3430</w:t>
                            </w:r>
                            <w:r w:rsidRPr="00745066">
                              <w:rPr>
                                <w:rFonts w:ascii="Calibri" w:hAnsi="Calibri" w:cs="Calibri"/>
                                <w:i/>
                                <w:iCs/>
                                <w:sz w:val="22"/>
                                <w:szCs w:val="22"/>
                              </w:rPr>
                              <w:t xml:space="preserve">  </w:t>
                            </w:r>
                          </w:p>
                          <w:p w14:paraId="5EC4727B" w14:textId="248C5AFB" w:rsidR="0030333C" w:rsidRPr="00745066" w:rsidRDefault="0030333C" w:rsidP="0030333C">
                            <w:pPr>
                              <w:rPr>
                                <w:rFonts w:ascii="Calibri" w:hAnsi="Calibri" w:cs="Calibri"/>
                                <w:i/>
                                <w:iCs/>
                                <w:sz w:val="22"/>
                                <w:szCs w:val="22"/>
                              </w:rPr>
                            </w:pPr>
                            <w:r w:rsidRPr="00745066">
                              <w:rPr>
                                <w:rFonts w:ascii="Calibri" w:hAnsi="Calibri" w:cs="Calibri"/>
                                <w:i/>
                                <w:iCs/>
                                <w:sz w:val="22"/>
                                <w:szCs w:val="22"/>
                              </w:rPr>
                              <w:t>Overlap:</w:t>
                            </w:r>
                            <w:r w:rsidR="00B66FAF" w:rsidRPr="00745066">
                              <w:rPr>
                                <w:rFonts w:ascii="Calibri" w:hAnsi="Calibri" w:cs="Calibri"/>
                                <w:i/>
                                <w:iCs/>
                                <w:sz w:val="22"/>
                                <w:szCs w:val="22"/>
                              </w:rPr>
                              <w:t xml:space="preserve">    </w:t>
                            </w:r>
                            <w:r w:rsidR="00A25111" w:rsidRPr="00745066">
                              <w:rPr>
                                <w:rFonts w:ascii="Calibri" w:hAnsi="Calibri" w:cs="Calibri"/>
                                <w:i/>
                                <w:iCs/>
                                <w:sz w:val="22"/>
                                <w:szCs w:val="22"/>
                              </w:rPr>
                              <w:t xml:space="preserve">     </w:t>
                            </w:r>
                            <w:r w:rsidR="00745066">
                              <w:rPr>
                                <w:rFonts w:ascii="Calibri" w:hAnsi="Calibri" w:cs="Calibri"/>
                                <w:i/>
                                <w:iCs/>
                                <w:sz w:val="22"/>
                                <w:szCs w:val="22"/>
                              </w:rPr>
                              <w:t xml:space="preserve"> </w:t>
                            </w:r>
                            <w:r w:rsidRPr="00745066">
                              <w:rPr>
                                <w:rFonts w:ascii="Calibri" w:hAnsi="Calibri" w:cs="Calibri"/>
                                <w:b/>
                                <w:bCs/>
                                <w:i/>
                                <w:iCs/>
                                <w:sz w:val="22"/>
                                <w:szCs w:val="22"/>
                              </w:rPr>
                              <w:t>13.044</w:t>
                            </w:r>
                          </w:p>
                          <w:p w14:paraId="3168C5A1" w14:textId="4A00000E" w:rsidR="0030333C" w:rsidRPr="00745066" w:rsidRDefault="0030333C" w:rsidP="0030333C">
                            <w:pPr>
                              <w:rPr>
                                <w:rFonts w:ascii="Calibri" w:hAnsi="Calibri" w:cs="Calibri"/>
                                <w:i/>
                                <w:iCs/>
                                <w:sz w:val="22"/>
                                <w:szCs w:val="22"/>
                              </w:rPr>
                            </w:pPr>
                            <w:r w:rsidRPr="00745066">
                              <w:rPr>
                                <w:rFonts w:ascii="Calibri" w:hAnsi="Calibri" w:cs="Calibri"/>
                                <w:i/>
                                <w:iCs/>
                                <w:sz w:val="22"/>
                                <w:szCs w:val="22"/>
                              </w:rPr>
                              <w:t>Time:</w:t>
                            </w:r>
                            <w:r w:rsidRPr="00745066">
                              <w:rPr>
                                <w:rFonts w:ascii="Calibri" w:hAnsi="Calibri" w:cs="Calibri"/>
                                <w:i/>
                                <w:iCs/>
                                <w:sz w:val="22"/>
                                <w:szCs w:val="22"/>
                              </w:rPr>
                              <w:tab/>
                            </w:r>
                            <w:r w:rsidR="00A25111" w:rsidRPr="00745066">
                              <w:rPr>
                                <w:rFonts w:ascii="Calibri" w:hAnsi="Calibri" w:cs="Calibri"/>
                                <w:i/>
                                <w:iCs/>
                                <w:sz w:val="22"/>
                                <w:szCs w:val="22"/>
                              </w:rPr>
                              <w:t xml:space="preserve">     </w:t>
                            </w:r>
                            <w:r w:rsidR="00B66FAF" w:rsidRPr="00745066">
                              <w:rPr>
                                <w:rFonts w:ascii="Calibri" w:hAnsi="Calibri" w:cs="Calibri"/>
                                <w:i/>
                                <w:iCs/>
                                <w:sz w:val="22"/>
                                <w:szCs w:val="22"/>
                              </w:rPr>
                              <w:t xml:space="preserve">    </w:t>
                            </w:r>
                            <w:r w:rsidR="00A25111" w:rsidRPr="00745066">
                              <w:rPr>
                                <w:rFonts w:ascii="Calibri" w:hAnsi="Calibri" w:cs="Calibri"/>
                                <w:i/>
                                <w:iCs/>
                                <w:sz w:val="22"/>
                                <w:szCs w:val="22"/>
                              </w:rPr>
                              <w:t xml:space="preserve"> </w:t>
                            </w:r>
                            <w:r w:rsidRPr="00745066">
                              <w:rPr>
                                <w:rFonts w:ascii="Calibri" w:hAnsi="Calibri" w:cs="Calibri"/>
                                <w:b/>
                                <w:bCs/>
                                <w:i/>
                                <w:iCs/>
                                <w:sz w:val="22"/>
                                <w:szCs w:val="22"/>
                              </w:rPr>
                              <w:t>34.64</w:t>
                            </w:r>
                            <w:r w:rsidR="00A25111" w:rsidRPr="00745066">
                              <w:rPr>
                                <w:rFonts w:ascii="Calibri" w:hAnsi="Calibri" w:cs="Calibri"/>
                                <w:b/>
                                <w:bCs/>
                                <w:i/>
                                <w:iCs/>
                                <w:sz w:val="18"/>
                                <w:szCs w:val="18"/>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32035" id="_x0000_s1038" type="#_x0000_t202" style="position:absolute;margin-left:234.45pt;margin-top:210.8pt;width:122.45pt;height:47.4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" fillcolor="black [3213]">
                <v:textbox>
                  <w:txbxContent>
                    <w:p w14:paraId="21413CC1" w14:textId="23469568" w:rsidR="0030333C" w:rsidRPr="00745066" w:rsidRDefault="0030333C" w:rsidP="0030333C">
                      <w:pPr>
                        <w:rPr>
                          <w:rFonts w:ascii="Calibri" w:hAnsi="Calibri" w:cs="Calibri"/>
                          <w:i/>
                          <w:iCs/>
                          <w:sz w:val="22"/>
                          <w:szCs w:val="22"/>
                        </w:rPr>
                      </w:pPr>
                      <w:r w:rsidRPr="00745066">
                        <w:rPr>
                          <w:rFonts w:ascii="Calibri" w:hAnsi="Calibri" w:cs="Calibri"/>
                          <w:i/>
                          <w:iCs/>
                          <w:sz w:val="22"/>
                          <w:szCs w:val="22"/>
                        </w:rPr>
                        <w:t>Correlation:</w:t>
                      </w:r>
                      <w:r w:rsidR="00A25111" w:rsidRPr="00745066">
                        <w:rPr>
                          <w:rFonts w:ascii="Calibri" w:hAnsi="Calibri" w:cs="Calibri"/>
                          <w:i/>
                          <w:iCs/>
                          <w:sz w:val="22"/>
                          <w:szCs w:val="22"/>
                        </w:rPr>
                        <w:t xml:space="preserve">   </w:t>
                      </w:r>
                      <w:r w:rsidR="00B66FAF" w:rsidRPr="00745066">
                        <w:rPr>
                          <w:rFonts w:ascii="Calibri" w:hAnsi="Calibri" w:cs="Calibri"/>
                          <w:i/>
                          <w:iCs/>
                          <w:sz w:val="22"/>
                          <w:szCs w:val="22"/>
                        </w:rPr>
                        <w:t xml:space="preserve"> </w:t>
                      </w:r>
                      <w:r w:rsidRPr="00745066">
                        <w:rPr>
                          <w:rFonts w:ascii="Calibri" w:hAnsi="Calibri" w:cs="Calibri"/>
                          <w:b/>
                          <w:bCs/>
                          <w:i/>
                          <w:iCs/>
                          <w:sz w:val="22"/>
                          <w:szCs w:val="22"/>
                        </w:rPr>
                        <w:t>0.3430</w:t>
                      </w:r>
                      <w:r w:rsidRPr="00745066">
                        <w:rPr>
                          <w:rFonts w:ascii="Calibri" w:hAnsi="Calibri" w:cs="Calibri"/>
                          <w:i/>
                          <w:iCs/>
                          <w:sz w:val="22"/>
                          <w:szCs w:val="22"/>
                        </w:rPr>
                        <w:t xml:space="preserve">  </w:t>
                      </w:r>
                    </w:p>
                    <w:p w14:paraId="5EC4727B" w14:textId="248C5AFB" w:rsidR="0030333C" w:rsidRPr="00745066" w:rsidRDefault="0030333C" w:rsidP="0030333C">
                      <w:pPr>
                        <w:rPr>
                          <w:rFonts w:ascii="Calibri" w:hAnsi="Calibri" w:cs="Calibri"/>
                          <w:i/>
                          <w:iCs/>
                          <w:sz w:val="22"/>
                          <w:szCs w:val="22"/>
                        </w:rPr>
                      </w:pPr>
                      <w:r w:rsidRPr="00745066">
                        <w:rPr>
                          <w:rFonts w:ascii="Calibri" w:hAnsi="Calibri" w:cs="Calibri"/>
                          <w:i/>
                          <w:iCs/>
                          <w:sz w:val="22"/>
                          <w:szCs w:val="22"/>
                        </w:rPr>
                        <w:t>Overlap:</w:t>
                      </w:r>
                      <w:r w:rsidR="00B66FAF" w:rsidRPr="00745066">
                        <w:rPr>
                          <w:rFonts w:ascii="Calibri" w:hAnsi="Calibri" w:cs="Calibri"/>
                          <w:i/>
                          <w:iCs/>
                          <w:sz w:val="22"/>
                          <w:szCs w:val="22"/>
                        </w:rPr>
                        <w:t xml:space="preserve">    </w:t>
                      </w:r>
                      <w:r w:rsidR="00A25111" w:rsidRPr="00745066">
                        <w:rPr>
                          <w:rFonts w:ascii="Calibri" w:hAnsi="Calibri" w:cs="Calibri"/>
                          <w:i/>
                          <w:iCs/>
                          <w:sz w:val="22"/>
                          <w:szCs w:val="22"/>
                        </w:rPr>
                        <w:t xml:space="preserve">     </w:t>
                      </w:r>
                      <w:r w:rsidR="00745066">
                        <w:rPr>
                          <w:rFonts w:ascii="Calibri" w:hAnsi="Calibri" w:cs="Calibri"/>
                          <w:i/>
                          <w:iCs/>
                          <w:sz w:val="22"/>
                          <w:szCs w:val="22"/>
                        </w:rPr>
                        <w:t xml:space="preserve"> </w:t>
                      </w:r>
                      <w:r w:rsidRPr="00745066">
                        <w:rPr>
                          <w:rFonts w:ascii="Calibri" w:hAnsi="Calibri" w:cs="Calibri"/>
                          <w:b/>
                          <w:bCs/>
                          <w:i/>
                          <w:iCs/>
                          <w:sz w:val="22"/>
                          <w:szCs w:val="22"/>
                        </w:rPr>
                        <w:t>13.044</w:t>
                      </w:r>
                    </w:p>
                    <w:p w14:paraId="3168C5A1" w14:textId="4A00000E" w:rsidR="0030333C" w:rsidRPr="00745066" w:rsidRDefault="0030333C" w:rsidP="0030333C">
                      <w:pPr>
                        <w:rPr>
                          <w:rFonts w:ascii="Calibri" w:hAnsi="Calibri" w:cs="Calibri"/>
                          <w:i/>
                          <w:iCs/>
                          <w:sz w:val="22"/>
                          <w:szCs w:val="22"/>
                        </w:rPr>
                      </w:pPr>
                      <w:r w:rsidRPr="00745066">
                        <w:rPr>
                          <w:rFonts w:ascii="Calibri" w:hAnsi="Calibri" w:cs="Calibri"/>
                          <w:i/>
                          <w:iCs/>
                          <w:sz w:val="22"/>
                          <w:szCs w:val="22"/>
                        </w:rPr>
                        <w:t>Time:</w:t>
                      </w:r>
                      <w:r w:rsidRPr="00745066">
                        <w:rPr>
                          <w:rFonts w:ascii="Calibri" w:hAnsi="Calibri" w:cs="Calibri"/>
                          <w:i/>
                          <w:iCs/>
                          <w:sz w:val="22"/>
                          <w:szCs w:val="22"/>
                        </w:rPr>
                        <w:tab/>
                      </w:r>
                      <w:r w:rsidR="00A25111" w:rsidRPr="00745066">
                        <w:rPr>
                          <w:rFonts w:ascii="Calibri" w:hAnsi="Calibri" w:cs="Calibri"/>
                          <w:i/>
                          <w:iCs/>
                          <w:sz w:val="22"/>
                          <w:szCs w:val="22"/>
                        </w:rPr>
                        <w:t xml:space="preserve">     </w:t>
                      </w:r>
                      <w:r w:rsidR="00B66FAF" w:rsidRPr="00745066">
                        <w:rPr>
                          <w:rFonts w:ascii="Calibri" w:hAnsi="Calibri" w:cs="Calibri"/>
                          <w:i/>
                          <w:iCs/>
                          <w:sz w:val="22"/>
                          <w:szCs w:val="22"/>
                        </w:rPr>
                        <w:t xml:space="preserve">    </w:t>
                      </w:r>
                      <w:r w:rsidR="00A25111" w:rsidRPr="00745066">
                        <w:rPr>
                          <w:rFonts w:ascii="Calibri" w:hAnsi="Calibri" w:cs="Calibri"/>
                          <w:i/>
                          <w:iCs/>
                          <w:sz w:val="22"/>
                          <w:szCs w:val="22"/>
                        </w:rPr>
                        <w:t xml:space="preserve"> </w:t>
                      </w:r>
                      <w:r w:rsidRPr="00745066">
                        <w:rPr>
                          <w:rFonts w:ascii="Calibri" w:hAnsi="Calibri" w:cs="Calibri"/>
                          <w:b/>
                          <w:bCs/>
                          <w:i/>
                          <w:iCs/>
                          <w:sz w:val="22"/>
                          <w:szCs w:val="22"/>
                        </w:rPr>
                        <w:t>34.64</w:t>
                      </w:r>
                      <w:r w:rsidR="00A25111" w:rsidRPr="00745066">
                        <w:rPr>
                          <w:rFonts w:ascii="Calibri" w:hAnsi="Calibri" w:cs="Calibri"/>
                          <w:b/>
                          <w:bCs/>
                          <w:i/>
                          <w:iCs/>
                          <w:sz w:val="18"/>
                          <w:szCs w:val="18"/>
                        </w:rPr>
                        <w:t>s</w:t>
                      </w:r>
                    </w:p>
                  </w:txbxContent>
                </v:textbox>
                <w10:wrap anchorx="margin" anchory="margin"/>
              </v:shape>
            </w:pict>
          </mc:Fallback>
        </mc:AlternateContent>
      </w:r>
      <w:r w:rsidR="00CB731F">
        <w:rPr>
          <w:noProof/>
        </w:rPr>
        <w:drawing>
          <wp:inline distT="0" distB="0" distL="0" distR="0" wp14:anchorId="3495397A" wp14:editId="6E7474BD">
            <wp:extent cx="5274310" cy="2936240"/>
            <wp:effectExtent l="0" t="0" r="2540" b="0"/>
            <wp:docPr id="739398640" name="Picture 3" descr="A blue and pink splatter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98640" name="Picture 3" descr="A blue and pink splattered obje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936240"/>
                    </a:xfrm>
                    <a:prstGeom prst="rect">
                      <a:avLst/>
                    </a:prstGeom>
                  </pic:spPr>
                </pic:pic>
              </a:graphicData>
            </a:graphic>
          </wp:inline>
        </w:drawing>
      </w:r>
    </w:p>
    <w:p w14:paraId="5EF61FE1" w14:textId="57B93F4A" w:rsidR="00AE4321" w:rsidRDefault="00DA6ABB" w:rsidP="00AE4321">
      <w:pPr>
        <w:spacing w:after="160" w:line="360" w:lineRule="auto"/>
      </w:pPr>
      <w:r>
        <w:rPr>
          <w:noProof/>
        </w:rPr>
        <mc:AlternateContent>
          <mc:Choice Requires="wps">
            <w:drawing>
              <wp:anchor distT="45720" distB="45720" distL="114300" distR="114300" simplePos="0" relativeHeight="251706368" behindDoc="0" locked="0" layoutInCell="1" allowOverlap="1" wp14:anchorId="5CF257D5" wp14:editId="4CE6C2AF">
                <wp:simplePos x="0" y="0"/>
                <wp:positionH relativeFrom="margin">
                  <wp:align>center</wp:align>
                </wp:positionH>
                <wp:positionV relativeFrom="margin">
                  <wp:posOffset>3514907</wp:posOffset>
                </wp:positionV>
                <wp:extent cx="2930525" cy="1404620"/>
                <wp:effectExtent l="0" t="0" r="22225" b="25400"/>
                <wp:wrapNone/>
                <wp:docPr id="782889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0525" cy="1404620"/>
                        </a:xfrm>
                        <a:prstGeom prst="rect">
                          <a:avLst/>
                        </a:prstGeom>
                        <a:solidFill>
                          <a:schemeClr val="tx1"/>
                        </a:solidFill>
                        <a:ln w="9525">
                          <a:solidFill>
                            <a:srgbClr val="000000"/>
                          </a:solidFill>
                          <a:miter lim="800000"/>
                          <a:headEnd/>
                          <a:tailEnd/>
                        </a:ln>
                      </wps:spPr>
                      <wps:txbx>
                        <w:txbxContent>
                          <w:p w14:paraId="6AD91EC0" w14:textId="77777777" w:rsidR="00AB4537" w:rsidRPr="00745066" w:rsidRDefault="00AB4537" w:rsidP="00AB4537">
                            <w:pPr>
                              <w:rPr>
                                <w:rFonts w:ascii="Calibri" w:hAnsi="Calibri" w:cs="Calibri"/>
                                <w:b/>
                                <w:bCs/>
                                <w:i/>
                                <w:iCs/>
                                <w:color w:val="FFFFFF" w:themeColor="background1"/>
                                <w:sz w:val="28"/>
                                <w:szCs w:val="28"/>
                              </w:rPr>
                            </w:pPr>
                            <w:r w:rsidRPr="00745066">
                              <w:rPr>
                                <w:rFonts w:ascii="Calibri" w:hAnsi="Calibri" w:cs="Calibri"/>
                                <w:b/>
                                <w:bCs/>
                                <w:i/>
                                <w:iCs/>
                                <w:color w:val="FFFFFF" w:themeColor="background1"/>
                                <w:sz w:val="28"/>
                                <w:szCs w:val="28"/>
                              </w:rPr>
                              <w:t xml:space="preserve">EMalign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257D5" id="_x0000_s1039" type="#_x0000_t202" style="position:absolute;margin-left:0;margin-top:276.75pt;width:230.75pt;height:110.6pt;z-index:2517063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" fillcolor="black [3213]">
                <v:textbox style="mso-fit-shape-to-text:t">
                  <w:txbxContent>
                    <w:p w14:paraId="6AD91EC0" w14:textId="77777777" w:rsidR="00AB4537" w:rsidRPr="00745066" w:rsidRDefault="00AB4537" w:rsidP="00AB4537">
                      <w:pPr>
                        <w:rPr>
                          <w:rFonts w:ascii="Calibri" w:hAnsi="Calibri" w:cs="Calibri"/>
                          <w:b/>
                          <w:bCs/>
                          <w:i/>
                          <w:iCs/>
                          <w:color w:val="FFFFFF" w:themeColor="background1"/>
                          <w:sz w:val="28"/>
                          <w:szCs w:val="28"/>
                        </w:rPr>
                      </w:pPr>
                      <w:r w:rsidRPr="00745066">
                        <w:rPr>
                          <w:rFonts w:ascii="Calibri" w:hAnsi="Calibri" w:cs="Calibri"/>
                          <w:b/>
                          <w:bCs/>
                          <w:i/>
                          <w:iCs/>
                          <w:color w:val="FFFFFF" w:themeColor="background1"/>
                          <w:sz w:val="28"/>
                          <w:szCs w:val="28"/>
                        </w:rPr>
                        <w:t xml:space="preserve">EMalign </w:t>
                      </w:r>
                    </w:p>
                  </w:txbxContent>
                </v:textbox>
                <w10:wrap anchorx="margin" anchory="margin"/>
              </v:shape>
            </w:pict>
          </mc:Fallback>
        </mc:AlternateContent>
      </w:r>
      <w:r>
        <w:rPr>
          <w:noProof/>
        </w:rPr>
        <mc:AlternateContent>
          <mc:Choice Requires="wps">
            <w:drawing>
              <wp:anchor distT="45720" distB="45720" distL="114300" distR="114300" simplePos="0" relativeHeight="251707392" behindDoc="0" locked="0" layoutInCell="1" allowOverlap="1" wp14:anchorId="6F683B5F" wp14:editId="4BC7A11E">
                <wp:simplePos x="0" y="0"/>
                <wp:positionH relativeFrom="margin">
                  <wp:posOffset>2846070</wp:posOffset>
                </wp:positionH>
                <wp:positionV relativeFrom="margin">
                  <wp:posOffset>6175829</wp:posOffset>
                </wp:positionV>
                <wp:extent cx="1405890" cy="601980"/>
                <wp:effectExtent l="0" t="0" r="22860" b="26670"/>
                <wp:wrapNone/>
                <wp:docPr id="89054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5890" cy="601980"/>
                        </a:xfrm>
                        <a:prstGeom prst="rect">
                          <a:avLst/>
                        </a:prstGeom>
                        <a:solidFill>
                          <a:schemeClr val="tx1"/>
                        </a:solidFill>
                        <a:ln w="9525">
                          <a:solidFill>
                            <a:srgbClr val="000000"/>
                          </a:solidFill>
                          <a:miter lim="800000"/>
                          <a:headEnd/>
                          <a:tailEnd/>
                        </a:ln>
                      </wps:spPr>
                      <wps:txbx>
                        <w:txbxContent>
                          <w:p w14:paraId="3E5CFFD6" w14:textId="77777777" w:rsidR="00AB4537" w:rsidRPr="00745066" w:rsidRDefault="00AB4537" w:rsidP="00AB4537">
                            <w:pPr>
                              <w:rPr>
                                <w:rFonts w:ascii="Calibri" w:hAnsi="Calibri" w:cs="Calibri"/>
                                <w:i/>
                                <w:iCs/>
                                <w:sz w:val="22"/>
                                <w:szCs w:val="22"/>
                              </w:rPr>
                            </w:pPr>
                            <w:r w:rsidRPr="00745066">
                              <w:rPr>
                                <w:rFonts w:ascii="Calibri" w:hAnsi="Calibri" w:cs="Calibri"/>
                                <w:i/>
                                <w:iCs/>
                                <w:sz w:val="22"/>
                                <w:szCs w:val="22"/>
                              </w:rPr>
                              <w:t xml:space="preserve">Correlation:    </w:t>
                            </w:r>
                            <w:r w:rsidRPr="00745066">
                              <w:rPr>
                                <w:rFonts w:ascii="Calibri" w:hAnsi="Calibri" w:cs="Calibri"/>
                                <w:b/>
                                <w:bCs/>
                                <w:i/>
                                <w:iCs/>
                                <w:sz w:val="22"/>
                                <w:szCs w:val="22"/>
                              </w:rPr>
                              <w:t>0.3430</w:t>
                            </w:r>
                            <w:r w:rsidRPr="00745066">
                              <w:rPr>
                                <w:rFonts w:ascii="Calibri" w:hAnsi="Calibri" w:cs="Calibri"/>
                                <w:i/>
                                <w:iCs/>
                                <w:sz w:val="22"/>
                                <w:szCs w:val="22"/>
                              </w:rPr>
                              <w:t xml:space="preserve">  </w:t>
                            </w:r>
                          </w:p>
                          <w:p w14:paraId="10CF8A04" w14:textId="77777777" w:rsidR="00AB4537" w:rsidRPr="00745066" w:rsidRDefault="00AB4537" w:rsidP="00AB4537">
                            <w:pPr>
                              <w:rPr>
                                <w:rFonts w:ascii="Calibri" w:hAnsi="Calibri" w:cs="Calibri"/>
                                <w:i/>
                                <w:iCs/>
                                <w:sz w:val="22"/>
                                <w:szCs w:val="22"/>
                              </w:rPr>
                            </w:pPr>
                            <w:r w:rsidRPr="00745066">
                              <w:rPr>
                                <w:rFonts w:ascii="Calibri" w:hAnsi="Calibri" w:cs="Calibri"/>
                                <w:i/>
                                <w:iCs/>
                                <w:sz w:val="22"/>
                                <w:szCs w:val="22"/>
                              </w:rPr>
                              <w:t xml:space="preserve">Overlap:         </w:t>
                            </w:r>
                            <w:r>
                              <w:rPr>
                                <w:rFonts w:ascii="Calibri" w:hAnsi="Calibri" w:cs="Calibri"/>
                                <w:i/>
                                <w:iCs/>
                                <w:sz w:val="22"/>
                                <w:szCs w:val="22"/>
                              </w:rPr>
                              <w:t xml:space="preserve"> </w:t>
                            </w:r>
                            <w:r w:rsidRPr="00745066">
                              <w:rPr>
                                <w:rFonts w:ascii="Calibri" w:hAnsi="Calibri" w:cs="Calibri"/>
                                <w:b/>
                                <w:bCs/>
                                <w:i/>
                                <w:iCs/>
                                <w:sz w:val="22"/>
                                <w:szCs w:val="22"/>
                              </w:rPr>
                              <w:t>13.044</w:t>
                            </w:r>
                          </w:p>
                          <w:p w14:paraId="04EE63B2" w14:textId="77777777" w:rsidR="00AB4537" w:rsidRPr="00745066" w:rsidRDefault="00AB4537" w:rsidP="00AB4537">
                            <w:pPr>
                              <w:rPr>
                                <w:rFonts w:ascii="Calibri" w:hAnsi="Calibri" w:cs="Calibri"/>
                                <w:i/>
                                <w:iCs/>
                                <w:sz w:val="22"/>
                                <w:szCs w:val="22"/>
                              </w:rPr>
                            </w:pPr>
                            <w:r w:rsidRPr="00745066">
                              <w:rPr>
                                <w:rFonts w:ascii="Calibri" w:hAnsi="Calibri" w:cs="Calibri"/>
                                <w:i/>
                                <w:iCs/>
                                <w:sz w:val="22"/>
                                <w:szCs w:val="22"/>
                              </w:rPr>
                              <w:t>Time:</w:t>
                            </w:r>
                            <w:r w:rsidRPr="00745066">
                              <w:rPr>
                                <w:rFonts w:ascii="Calibri" w:hAnsi="Calibri" w:cs="Calibri"/>
                                <w:i/>
                                <w:iCs/>
                                <w:sz w:val="22"/>
                                <w:szCs w:val="22"/>
                              </w:rPr>
                              <w:tab/>
                              <w:t xml:space="preserve">          </w:t>
                            </w:r>
                            <w:r w:rsidRPr="00745066">
                              <w:rPr>
                                <w:rFonts w:ascii="Calibri" w:hAnsi="Calibri" w:cs="Calibri"/>
                                <w:b/>
                                <w:bCs/>
                                <w:i/>
                                <w:iCs/>
                                <w:sz w:val="22"/>
                                <w:szCs w:val="22"/>
                              </w:rPr>
                              <w:t>34.64</w:t>
                            </w:r>
                            <w:r w:rsidRPr="00745066">
                              <w:rPr>
                                <w:rFonts w:ascii="Calibri" w:hAnsi="Calibri" w:cs="Calibri"/>
                                <w:b/>
                                <w:bCs/>
                                <w:i/>
                                <w:iCs/>
                                <w:sz w:val="18"/>
                                <w:szCs w:val="18"/>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83B5F" id="_x0000_s1040" type="#_x0000_t202" style="position:absolute;margin-left:224.1pt;margin-top:486.3pt;width:110.7pt;height:47.4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" fillcolor="black [3213]">
                <v:textbox>
                  <w:txbxContent>
                    <w:p w14:paraId="3E5CFFD6" w14:textId="77777777" w:rsidR="00AB4537" w:rsidRPr="00745066" w:rsidRDefault="00AB4537" w:rsidP="00AB4537">
                      <w:pPr>
                        <w:rPr>
                          <w:rFonts w:ascii="Calibri" w:hAnsi="Calibri" w:cs="Calibri"/>
                          <w:i/>
                          <w:iCs/>
                          <w:sz w:val="22"/>
                          <w:szCs w:val="22"/>
                        </w:rPr>
                      </w:pPr>
                      <w:r w:rsidRPr="00745066">
                        <w:rPr>
                          <w:rFonts w:ascii="Calibri" w:hAnsi="Calibri" w:cs="Calibri"/>
                          <w:i/>
                          <w:iCs/>
                          <w:sz w:val="22"/>
                          <w:szCs w:val="22"/>
                        </w:rPr>
                        <w:t xml:space="preserve">Correlation:    </w:t>
                      </w:r>
                      <w:r w:rsidRPr="00745066">
                        <w:rPr>
                          <w:rFonts w:ascii="Calibri" w:hAnsi="Calibri" w:cs="Calibri"/>
                          <w:b/>
                          <w:bCs/>
                          <w:i/>
                          <w:iCs/>
                          <w:sz w:val="22"/>
                          <w:szCs w:val="22"/>
                        </w:rPr>
                        <w:t>0.3430</w:t>
                      </w:r>
                      <w:r w:rsidRPr="00745066">
                        <w:rPr>
                          <w:rFonts w:ascii="Calibri" w:hAnsi="Calibri" w:cs="Calibri"/>
                          <w:i/>
                          <w:iCs/>
                          <w:sz w:val="22"/>
                          <w:szCs w:val="22"/>
                        </w:rPr>
                        <w:t xml:space="preserve">  </w:t>
                      </w:r>
                    </w:p>
                    <w:p w14:paraId="10CF8A04" w14:textId="77777777" w:rsidR="00AB4537" w:rsidRPr="00745066" w:rsidRDefault="00AB4537" w:rsidP="00AB4537">
                      <w:pPr>
                        <w:rPr>
                          <w:rFonts w:ascii="Calibri" w:hAnsi="Calibri" w:cs="Calibri"/>
                          <w:i/>
                          <w:iCs/>
                          <w:sz w:val="22"/>
                          <w:szCs w:val="22"/>
                        </w:rPr>
                      </w:pPr>
                      <w:r w:rsidRPr="00745066">
                        <w:rPr>
                          <w:rFonts w:ascii="Calibri" w:hAnsi="Calibri" w:cs="Calibri"/>
                          <w:i/>
                          <w:iCs/>
                          <w:sz w:val="22"/>
                          <w:szCs w:val="22"/>
                        </w:rPr>
                        <w:t xml:space="preserve">Overlap:         </w:t>
                      </w:r>
                      <w:r>
                        <w:rPr>
                          <w:rFonts w:ascii="Calibri" w:hAnsi="Calibri" w:cs="Calibri"/>
                          <w:i/>
                          <w:iCs/>
                          <w:sz w:val="22"/>
                          <w:szCs w:val="22"/>
                        </w:rPr>
                        <w:t xml:space="preserve"> </w:t>
                      </w:r>
                      <w:r w:rsidRPr="00745066">
                        <w:rPr>
                          <w:rFonts w:ascii="Calibri" w:hAnsi="Calibri" w:cs="Calibri"/>
                          <w:b/>
                          <w:bCs/>
                          <w:i/>
                          <w:iCs/>
                          <w:sz w:val="22"/>
                          <w:szCs w:val="22"/>
                        </w:rPr>
                        <w:t>13.044</w:t>
                      </w:r>
                    </w:p>
                    <w:p w14:paraId="04EE63B2" w14:textId="77777777" w:rsidR="00AB4537" w:rsidRPr="00745066" w:rsidRDefault="00AB4537" w:rsidP="00AB4537">
                      <w:pPr>
                        <w:rPr>
                          <w:rFonts w:ascii="Calibri" w:hAnsi="Calibri" w:cs="Calibri"/>
                          <w:i/>
                          <w:iCs/>
                          <w:sz w:val="22"/>
                          <w:szCs w:val="22"/>
                        </w:rPr>
                      </w:pPr>
                      <w:r w:rsidRPr="00745066">
                        <w:rPr>
                          <w:rFonts w:ascii="Calibri" w:hAnsi="Calibri" w:cs="Calibri"/>
                          <w:i/>
                          <w:iCs/>
                          <w:sz w:val="22"/>
                          <w:szCs w:val="22"/>
                        </w:rPr>
                        <w:t>Time:</w:t>
                      </w:r>
                      <w:r w:rsidRPr="00745066">
                        <w:rPr>
                          <w:rFonts w:ascii="Calibri" w:hAnsi="Calibri" w:cs="Calibri"/>
                          <w:i/>
                          <w:iCs/>
                          <w:sz w:val="22"/>
                          <w:szCs w:val="22"/>
                        </w:rPr>
                        <w:tab/>
                        <w:t xml:space="preserve">          </w:t>
                      </w:r>
                      <w:r w:rsidRPr="00745066">
                        <w:rPr>
                          <w:rFonts w:ascii="Calibri" w:hAnsi="Calibri" w:cs="Calibri"/>
                          <w:b/>
                          <w:bCs/>
                          <w:i/>
                          <w:iCs/>
                          <w:sz w:val="22"/>
                          <w:szCs w:val="22"/>
                        </w:rPr>
                        <w:t>34.64</w:t>
                      </w:r>
                      <w:r w:rsidRPr="00745066">
                        <w:rPr>
                          <w:rFonts w:ascii="Calibri" w:hAnsi="Calibri" w:cs="Calibri"/>
                          <w:b/>
                          <w:bCs/>
                          <w:i/>
                          <w:iCs/>
                          <w:sz w:val="18"/>
                          <w:szCs w:val="18"/>
                        </w:rPr>
                        <w:t>s</w:t>
                      </w:r>
                    </w:p>
                  </w:txbxContent>
                </v:textbox>
                <w10:wrap anchorx="margin" anchory="margin"/>
              </v:shape>
            </w:pict>
          </mc:Fallback>
        </mc:AlternateContent>
      </w:r>
      <w:r w:rsidR="00AB4537">
        <w:rPr>
          <w:noProof/>
        </w:rPr>
        <w:drawing>
          <wp:inline distT="0" distB="0" distL="0" distR="0" wp14:anchorId="2BB61703" wp14:editId="253DAB29">
            <wp:extent cx="5274310" cy="3272790"/>
            <wp:effectExtent l="0" t="0" r="2540" b="3810"/>
            <wp:docPr id="6484247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24733" name="Picture 648424733"/>
                    <pic:cNvPicPr/>
                  </pic:nvPicPr>
                  <pic:blipFill>
                    <a:blip r:embed="rId43">
                      <a:extLst>
                        <a:ext uri="{28A0092B-C50C-407E-A947-70E740481C1C}">
                          <a14:useLocalDpi xmlns:a14="http://schemas.microsoft.com/office/drawing/2010/main" val="0"/>
                        </a:ext>
                      </a:extLst>
                    </a:blip>
                    <a:stretch>
                      <a:fillRect/>
                    </a:stretch>
                  </pic:blipFill>
                  <pic:spPr>
                    <a:xfrm>
                      <a:off x="0" y="0"/>
                      <a:ext cx="5274310" cy="3272790"/>
                    </a:xfrm>
                    <a:prstGeom prst="rect">
                      <a:avLst/>
                    </a:prstGeom>
                  </pic:spPr>
                </pic:pic>
              </a:graphicData>
            </a:graphic>
          </wp:inline>
        </w:drawing>
      </w:r>
    </w:p>
    <w:p w14:paraId="52D15A93" w14:textId="5681DA02" w:rsidR="00AE4321" w:rsidRDefault="00AE4321" w:rsidP="00AE4321">
      <w:pPr>
        <w:spacing w:after="160" w:line="360" w:lineRule="auto"/>
      </w:pPr>
    </w:p>
    <w:p w14:paraId="70B84E2B" w14:textId="5720B8D0" w:rsidR="00AE4E11" w:rsidRDefault="00AE4E11">
      <w:pPr>
        <w:spacing w:after="160" w:line="360" w:lineRule="auto"/>
      </w:pPr>
      <w:r>
        <w:br w:type="page"/>
      </w:r>
    </w:p>
    <w:p w14:paraId="5164CD53" w14:textId="44463881" w:rsidR="00AE4E11" w:rsidRDefault="006A2CE2" w:rsidP="00632F06">
      <w:pPr>
        <w:spacing w:after="160" w:line="360" w:lineRule="auto"/>
      </w:pPr>
      <w:r>
        <w:rPr>
          <w:noProof/>
        </w:rPr>
        <w:lastRenderedPageBreak/>
        <mc:AlternateContent>
          <mc:Choice Requires="wps">
            <w:drawing>
              <wp:anchor distT="45720" distB="45720" distL="114300" distR="114300" simplePos="0" relativeHeight="251710464" behindDoc="0" locked="0" layoutInCell="1" allowOverlap="1" wp14:anchorId="3C7A2B55" wp14:editId="0756A059">
                <wp:simplePos x="0" y="0"/>
                <wp:positionH relativeFrom="margin">
                  <wp:align>center</wp:align>
                </wp:positionH>
                <wp:positionV relativeFrom="margin">
                  <wp:posOffset>2993882</wp:posOffset>
                </wp:positionV>
                <wp:extent cx="1405890" cy="262194"/>
                <wp:effectExtent l="0" t="0" r="22860" b="24130"/>
                <wp:wrapNone/>
                <wp:docPr id="3102476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5890" cy="262194"/>
                        </a:xfrm>
                        <a:prstGeom prst="rect">
                          <a:avLst/>
                        </a:prstGeom>
                        <a:solidFill>
                          <a:schemeClr val="tx1"/>
                        </a:solidFill>
                        <a:ln w="9525">
                          <a:solidFill>
                            <a:srgbClr val="000000"/>
                          </a:solidFill>
                          <a:miter lim="800000"/>
                          <a:headEnd/>
                          <a:tailEnd/>
                        </a:ln>
                      </wps:spPr>
                      <wps:txbx>
                        <w:txbxContent>
                          <w:p w14:paraId="1D213296" w14:textId="5973F5C6" w:rsidR="00AE4E11" w:rsidRPr="00745066" w:rsidRDefault="00AE4E11" w:rsidP="006A2CE2">
                            <w:pPr>
                              <w:rPr>
                                <w:rFonts w:ascii="Calibri" w:hAnsi="Calibri" w:cs="Calibri"/>
                                <w:i/>
                                <w:iCs/>
                                <w:sz w:val="22"/>
                                <w:szCs w:val="22"/>
                              </w:rPr>
                            </w:pPr>
                            <w:r w:rsidRPr="00745066">
                              <w:rPr>
                                <w:rFonts w:ascii="Calibri" w:hAnsi="Calibri" w:cs="Calibri"/>
                                <w:i/>
                                <w:iCs/>
                                <w:sz w:val="22"/>
                                <w:szCs w:val="22"/>
                              </w:rPr>
                              <w:t xml:space="preserve">Correlation:    </w:t>
                            </w:r>
                            <w:r w:rsidRPr="00745066">
                              <w:rPr>
                                <w:rFonts w:ascii="Calibri" w:hAnsi="Calibri" w:cs="Calibri"/>
                                <w:b/>
                                <w:bCs/>
                                <w:i/>
                                <w:iCs/>
                                <w:sz w:val="22"/>
                                <w:szCs w:val="22"/>
                              </w:rPr>
                              <w:t>0.</w:t>
                            </w:r>
                            <w:r>
                              <w:rPr>
                                <w:rFonts w:ascii="Calibri" w:hAnsi="Calibri" w:cs="Calibri"/>
                                <w:b/>
                                <w:bCs/>
                                <w:i/>
                                <w:iCs/>
                                <w:sz w:val="22"/>
                                <w:szCs w:val="22"/>
                              </w:rPr>
                              <w:t>6019</w:t>
                            </w:r>
                            <w:r w:rsidRPr="00745066">
                              <w:rPr>
                                <w:rFonts w:ascii="Calibri" w:hAnsi="Calibri" w:cs="Calibri"/>
                                <w:i/>
                                <w:iCs/>
                                <w:sz w:val="22"/>
                                <w:szCs w:val="2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7A2B55" id="_x0000_s1041" type="#_x0000_t202" style="position:absolute;margin-left:0;margin-top:235.75pt;width:110.7pt;height:20.65pt;z-index:251710464;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" fillcolor="black [3213]">
                <v:textbox>
                  <w:txbxContent>
                    <w:p w14:paraId="1D213296" w14:textId="5973F5C6" w:rsidR="00AE4E11" w:rsidRPr="00745066" w:rsidRDefault="00AE4E11" w:rsidP="006A2CE2">
                      <w:pPr>
                        <w:rPr>
                          <w:rFonts w:ascii="Calibri" w:hAnsi="Calibri" w:cs="Calibri"/>
                          <w:i/>
                          <w:iCs/>
                          <w:sz w:val="22"/>
                          <w:szCs w:val="22"/>
                        </w:rPr>
                      </w:pPr>
                      <w:r w:rsidRPr="00745066">
                        <w:rPr>
                          <w:rFonts w:ascii="Calibri" w:hAnsi="Calibri" w:cs="Calibri"/>
                          <w:i/>
                          <w:iCs/>
                          <w:sz w:val="22"/>
                          <w:szCs w:val="22"/>
                        </w:rPr>
                        <w:t xml:space="preserve">Correlation:    </w:t>
                      </w:r>
                      <w:r w:rsidRPr="00745066">
                        <w:rPr>
                          <w:rFonts w:ascii="Calibri" w:hAnsi="Calibri" w:cs="Calibri"/>
                          <w:b/>
                          <w:bCs/>
                          <w:i/>
                          <w:iCs/>
                          <w:sz w:val="22"/>
                          <w:szCs w:val="22"/>
                        </w:rPr>
                        <w:t>0.</w:t>
                      </w:r>
                      <w:r>
                        <w:rPr>
                          <w:rFonts w:ascii="Calibri" w:hAnsi="Calibri" w:cs="Calibri"/>
                          <w:b/>
                          <w:bCs/>
                          <w:i/>
                          <w:iCs/>
                          <w:sz w:val="22"/>
                          <w:szCs w:val="22"/>
                        </w:rPr>
                        <w:t>6019</w:t>
                      </w:r>
                      <w:r w:rsidRPr="00745066">
                        <w:rPr>
                          <w:rFonts w:ascii="Calibri" w:hAnsi="Calibri" w:cs="Calibri"/>
                          <w:i/>
                          <w:iCs/>
                          <w:sz w:val="22"/>
                          <w:szCs w:val="22"/>
                        </w:rPr>
                        <w:t xml:space="preserve">  </w:t>
                      </w:r>
                    </w:p>
                  </w:txbxContent>
                </v:textbox>
                <w10:wrap anchorx="margin" anchory="margin"/>
              </v:shape>
            </w:pict>
          </mc:Fallback>
        </mc:AlternateContent>
      </w:r>
      <w:r>
        <w:rPr>
          <w:noProof/>
        </w:rPr>
        <mc:AlternateContent>
          <mc:Choice Requires="wps">
            <w:drawing>
              <wp:anchor distT="45720" distB="45720" distL="114300" distR="114300" simplePos="0" relativeHeight="251709440" behindDoc="0" locked="0" layoutInCell="1" allowOverlap="1" wp14:anchorId="5E2E9BF0" wp14:editId="447CEB2B">
                <wp:simplePos x="0" y="0"/>
                <wp:positionH relativeFrom="margin">
                  <wp:align>center</wp:align>
                </wp:positionH>
                <wp:positionV relativeFrom="margin">
                  <wp:align>top</wp:align>
                </wp:positionV>
                <wp:extent cx="1673942" cy="1404620"/>
                <wp:effectExtent l="0" t="0" r="21590" b="11430"/>
                <wp:wrapNone/>
                <wp:docPr id="432978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3942" cy="1404620"/>
                        </a:xfrm>
                        <a:prstGeom prst="rect">
                          <a:avLst/>
                        </a:prstGeom>
                        <a:solidFill>
                          <a:schemeClr val="tx1"/>
                        </a:solidFill>
                        <a:ln w="9525">
                          <a:solidFill>
                            <a:srgbClr val="000000"/>
                          </a:solidFill>
                          <a:miter lim="800000"/>
                          <a:headEnd/>
                          <a:tailEnd/>
                        </a:ln>
                      </wps:spPr>
                      <wps:txbx>
                        <w:txbxContent>
                          <w:p w14:paraId="2325BA14" w14:textId="74D437C9" w:rsidR="00AE4E11" w:rsidRPr="006A2CE2" w:rsidRDefault="00AE4E11" w:rsidP="0075217F">
                            <w:pPr>
                              <w:rPr>
                                <w:rFonts w:ascii="Calibri" w:hAnsi="Calibri" w:cs="Calibri"/>
                                <w:b/>
                                <w:bCs/>
                                <w:i/>
                                <w:iCs/>
                                <w:color w:val="FFFFFF" w:themeColor="background1"/>
                                <w:sz w:val="22"/>
                                <w:szCs w:val="22"/>
                              </w:rPr>
                            </w:pPr>
                            <w:r w:rsidRPr="006A2CE2">
                              <w:rPr>
                                <w:rFonts w:ascii="Calibri" w:hAnsi="Calibri" w:cs="Calibri"/>
                                <w:i/>
                                <w:iCs/>
                                <w:color w:val="FFFFFF" w:themeColor="background1"/>
                                <w:sz w:val="22"/>
                                <w:szCs w:val="22"/>
                              </w:rPr>
                              <w:t>'Fit in Map'</w:t>
                            </w:r>
                            <w:r w:rsidR="00632F06" w:rsidRPr="006A2CE2">
                              <w:rPr>
                                <w:rFonts w:ascii="Calibri" w:hAnsi="Calibri" w:cs="Calibri"/>
                                <w:i/>
                                <w:iCs/>
                                <w:color w:val="FFFFFF" w:themeColor="background1"/>
                                <w:sz w:val="22"/>
                                <w:szCs w:val="22"/>
                              </w:rPr>
                              <w:t xml:space="preserve"> refinement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2E9BF0" id="_x0000_s1042" type="#_x0000_t202" style="position:absolute;margin-left:0;margin-top:0;width:131.8pt;height:110.6pt;z-index:251709440;visibility:visible;mso-wrap-style:square;mso-width-percent:0;mso-height-percent:200;mso-wrap-distance-left:9pt;mso-wrap-distance-top:3.6pt;mso-wrap-distance-right:9pt;mso-wrap-distance-bottom:3.6pt;mso-position-horizontal:center;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" fillcolor="black [3213]">
                <v:textbox style="mso-fit-shape-to-text:t">
                  <w:txbxContent>
                    <w:p w14:paraId="2325BA14" w14:textId="74D437C9" w:rsidR="00AE4E11" w:rsidRPr="006A2CE2" w:rsidRDefault="00AE4E11" w:rsidP="0075217F">
                      <w:pPr>
                        <w:rPr>
                          <w:rFonts w:ascii="Calibri" w:hAnsi="Calibri" w:cs="Calibri"/>
                          <w:b/>
                          <w:bCs/>
                          <w:i/>
                          <w:iCs/>
                          <w:color w:val="FFFFFF" w:themeColor="background1"/>
                          <w:sz w:val="22"/>
                          <w:szCs w:val="22"/>
                        </w:rPr>
                      </w:pPr>
                      <w:r w:rsidRPr="006A2CE2">
                        <w:rPr>
                          <w:rFonts w:ascii="Calibri" w:hAnsi="Calibri" w:cs="Calibri"/>
                          <w:i/>
                          <w:iCs/>
                          <w:color w:val="FFFFFF" w:themeColor="background1"/>
                          <w:sz w:val="22"/>
                          <w:szCs w:val="22"/>
                        </w:rPr>
                        <w:t>'Fit in Map'</w:t>
                      </w:r>
                      <w:r w:rsidR="00632F06" w:rsidRPr="006A2CE2">
                        <w:rPr>
                          <w:rFonts w:ascii="Calibri" w:hAnsi="Calibri" w:cs="Calibri"/>
                          <w:i/>
                          <w:iCs/>
                          <w:color w:val="FFFFFF" w:themeColor="background1"/>
                          <w:sz w:val="22"/>
                          <w:szCs w:val="22"/>
                        </w:rPr>
                        <w:t xml:space="preserve"> refinement</w:t>
                      </w:r>
                    </w:p>
                  </w:txbxContent>
                </v:textbox>
                <w10:wrap anchorx="margin" anchory="margin"/>
              </v:shape>
            </w:pict>
          </mc:Fallback>
        </mc:AlternateContent>
      </w:r>
      <w:r w:rsidR="00AE4E11">
        <w:rPr>
          <w:noProof/>
        </w:rPr>
        <w:drawing>
          <wp:inline distT="0" distB="0" distL="0" distR="0" wp14:anchorId="0C486529" wp14:editId="3914B3A5">
            <wp:extent cx="5274310" cy="3278505"/>
            <wp:effectExtent l="0" t="0" r="2540" b="0"/>
            <wp:docPr id="5597833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83312" name="Picture 559783312"/>
                    <pic:cNvPicPr/>
                  </pic:nvPicPr>
                  <pic:blipFill>
                    <a:blip r:embed="rId44">
                      <a:extLst>
                        <a:ext uri="{28A0092B-C50C-407E-A947-70E740481C1C}">
                          <a14:useLocalDpi xmlns:a14="http://schemas.microsoft.com/office/drawing/2010/main" val="0"/>
                        </a:ext>
                      </a:extLst>
                    </a:blip>
                    <a:stretch>
                      <a:fillRect/>
                    </a:stretch>
                  </pic:blipFill>
                  <pic:spPr>
                    <a:xfrm>
                      <a:off x="0" y="0"/>
                      <a:ext cx="5274310" cy="3278505"/>
                    </a:xfrm>
                    <a:prstGeom prst="rect">
                      <a:avLst/>
                    </a:prstGeom>
                  </pic:spPr>
                </pic:pic>
              </a:graphicData>
            </a:graphic>
          </wp:inline>
        </w:drawing>
      </w:r>
    </w:p>
    <w:p w14:paraId="781A7F3F" w14:textId="0CEB5D73" w:rsidR="00632F06" w:rsidRDefault="00E50C21" w:rsidP="00632F06">
      <w:pPr>
        <w:spacing w:after="160" w:line="360" w:lineRule="auto"/>
      </w:pPr>
      <w:r>
        <w:rPr>
          <w:noProof/>
        </w:rPr>
        <mc:AlternateContent>
          <mc:Choice Requires="wps">
            <w:drawing>
              <wp:anchor distT="45720" distB="45720" distL="114300" distR="114300" simplePos="0" relativeHeight="251714560" behindDoc="0" locked="0" layoutInCell="1" allowOverlap="1" wp14:anchorId="7F4FE9C2" wp14:editId="69A1AA48">
                <wp:simplePos x="0" y="0"/>
                <wp:positionH relativeFrom="margin">
                  <wp:posOffset>1922929</wp:posOffset>
                </wp:positionH>
                <wp:positionV relativeFrom="margin">
                  <wp:posOffset>6468932</wp:posOffset>
                </wp:positionV>
                <wp:extent cx="1405890" cy="266887"/>
                <wp:effectExtent l="0" t="0" r="22860" b="19050"/>
                <wp:wrapNone/>
                <wp:docPr id="3834358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5890" cy="266887"/>
                        </a:xfrm>
                        <a:prstGeom prst="rect">
                          <a:avLst/>
                        </a:prstGeom>
                        <a:solidFill>
                          <a:schemeClr val="tx1"/>
                        </a:solidFill>
                        <a:ln w="9525">
                          <a:solidFill>
                            <a:srgbClr val="000000"/>
                          </a:solidFill>
                          <a:miter lim="800000"/>
                          <a:headEnd/>
                          <a:tailEnd/>
                        </a:ln>
                      </wps:spPr>
                      <wps:txbx>
                        <w:txbxContent>
                          <w:p w14:paraId="64CA7B76" w14:textId="3A2BAD95" w:rsidR="00632F06" w:rsidRPr="00745066" w:rsidRDefault="00632F06" w:rsidP="006A2CE2">
                            <w:pPr>
                              <w:rPr>
                                <w:rFonts w:ascii="Calibri" w:hAnsi="Calibri" w:cs="Calibri"/>
                                <w:i/>
                                <w:iCs/>
                                <w:sz w:val="22"/>
                                <w:szCs w:val="22"/>
                              </w:rPr>
                            </w:pPr>
                            <w:r w:rsidRPr="00745066">
                              <w:rPr>
                                <w:rFonts w:ascii="Calibri" w:hAnsi="Calibri" w:cs="Calibri"/>
                                <w:i/>
                                <w:iCs/>
                                <w:sz w:val="22"/>
                                <w:szCs w:val="22"/>
                              </w:rPr>
                              <w:t xml:space="preserve">Correlation:    </w:t>
                            </w:r>
                            <w:r w:rsidRPr="00745066">
                              <w:rPr>
                                <w:rFonts w:ascii="Calibri" w:hAnsi="Calibri" w:cs="Calibri"/>
                                <w:b/>
                                <w:bCs/>
                                <w:i/>
                                <w:iCs/>
                                <w:sz w:val="22"/>
                                <w:szCs w:val="22"/>
                              </w:rPr>
                              <w:t>0.</w:t>
                            </w:r>
                            <w:r>
                              <w:rPr>
                                <w:rFonts w:ascii="Calibri" w:hAnsi="Calibri" w:cs="Calibri"/>
                                <w:b/>
                                <w:bCs/>
                                <w:i/>
                                <w:iCs/>
                                <w:sz w:val="22"/>
                                <w:szCs w:val="22"/>
                              </w:rPr>
                              <w:t>2074</w:t>
                            </w:r>
                            <w:r w:rsidRPr="00745066">
                              <w:rPr>
                                <w:rFonts w:ascii="Calibri" w:hAnsi="Calibri" w:cs="Calibri"/>
                                <w:i/>
                                <w:iCs/>
                                <w:sz w:val="22"/>
                                <w:szCs w:val="2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FE9C2" id="_x0000_s1043" type="#_x0000_t202" style="position:absolute;margin-left:151.4pt;margin-top:509.35pt;width:110.7pt;height:21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" fillcolor="black [3213]">
                <v:textbox>
                  <w:txbxContent>
                    <w:p w14:paraId="64CA7B76" w14:textId="3A2BAD95" w:rsidR="00632F06" w:rsidRPr="00745066" w:rsidRDefault="00632F06" w:rsidP="006A2CE2">
                      <w:pPr>
                        <w:rPr>
                          <w:rFonts w:ascii="Calibri" w:hAnsi="Calibri" w:cs="Calibri"/>
                          <w:i/>
                          <w:iCs/>
                          <w:sz w:val="22"/>
                          <w:szCs w:val="22"/>
                        </w:rPr>
                      </w:pPr>
                      <w:r w:rsidRPr="00745066">
                        <w:rPr>
                          <w:rFonts w:ascii="Calibri" w:hAnsi="Calibri" w:cs="Calibri"/>
                          <w:i/>
                          <w:iCs/>
                          <w:sz w:val="22"/>
                          <w:szCs w:val="22"/>
                        </w:rPr>
                        <w:t xml:space="preserve">Correlation:    </w:t>
                      </w:r>
                      <w:r w:rsidRPr="00745066">
                        <w:rPr>
                          <w:rFonts w:ascii="Calibri" w:hAnsi="Calibri" w:cs="Calibri"/>
                          <w:b/>
                          <w:bCs/>
                          <w:i/>
                          <w:iCs/>
                          <w:sz w:val="22"/>
                          <w:szCs w:val="22"/>
                        </w:rPr>
                        <w:t>0.</w:t>
                      </w:r>
                      <w:r>
                        <w:rPr>
                          <w:rFonts w:ascii="Calibri" w:hAnsi="Calibri" w:cs="Calibri"/>
                          <w:b/>
                          <w:bCs/>
                          <w:i/>
                          <w:iCs/>
                          <w:sz w:val="22"/>
                          <w:szCs w:val="22"/>
                        </w:rPr>
                        <w:t>2074</w:t>
                      </w:r>
                      <w:r w:rsidRPr="00745066">
                        <w:rPr>
                          <w:rFonts w:ascii="Calibri" w:hAnsi="Calibri" w:cs="Calibri"/>
                          <w:i/>
                          <w:iCs/>
                          <w:sz w:val="22"/>
                          <w:szCs w:val="22"/>
                        </w:rPr>
                        <w:t xml:space="preserve">  </w:t>
                      </w:r>
                    </w:p>
                  </w:txbxContent>
                </v:textbox>
                <w10:wrap anchorx="margin" anchory="margin"/>
              </v:shape>
            </w:pict>
          </mc:Fallback>
        </mc:AlternateContent>
      </w:r>
      <w:r w:rsidR="006A2CE2">
        <w:rPr>
          <w:noProof/>
        </w:rPr>
        <mc:AlternateContent>
          <mc:Choice Requires="wps">
            <w:drawing>
              <wp:anchor distT="45720" distB="45720" distL="114300" distR="114300" simplePos="0" relativeHeight="251712512" behindDoc="0" locked="0" layoutInCell="1" allowOverlap="1" wp14:anchorId="732125F1" wp14:editId="21523400">
                <wp:simplePos x="0" y="0"/>
                <wp:positionH relativeFrom="margin">
                  <wp:posOffset>1401097</wp:posOffset>
                </wp:positionH>
                <wp:positionV relativeFrom="margin">
                  <wp:posOffset>3480619</wp:posOffset>
                </wp:positionV>
                <wp:extent cx="2676832" cy="1404620"/>
                <wp:effectExtent l="0" t="0" r="28575" b="15875"/>
                <wp:wrapNone/>
                <wp:docPr id="20965309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832" cy="1404620"/>
                        </a:xfrm>
                        <a:prstGeom prst="rect">
                          <a:avLst/>
                        </a:prstGeom>
                        <a:solidFill>
                          <a:schemeClr val="tx1"/>
                        </a:solidFill>
                        <a:ln w="9525">
                          <a:solidFill>
                            <a:srgbClr val="000000"/>
                          </a:solidFill>
                          <a:miter lim="800000"/>
                          <a:headEnd/>
                          <a:tailEnd/>
                        </a:ln>
                      </wps:spPr>
                      <wps:txbx>
                        <w:txbxContent>
                          <w:p w14:paraId="15E1B1EB" w14:textId="735DE487" w:rsidR="006A2CE2" w:rsidRPr="006A2CE2" w:rsidRDefault="00632F06" w:rsidP="00111539">
                            <w:pPr>
                              <w:rPr>
                                <w:rFonts w:ascii="Calibri" w:hAnsi="Calibri" w:cs="Calibri"/>
                                <w:i/>
                                <w:iCs/>
                                <w:color w:val="FF007F"/>
                                <w:sz w:val="22"/>
                                <w:szCs w:val="22"/>
                              </w:rPr>
                            </w:pPr>
                            <w:r w:rsidRPr="006A2CE2">
                              <w:rPr>
                                <w:rFonts w:ascii="Calibri" w:hAnsi="Calibri" w:cs="Calibri"/>
                                <w:i/>
                                <w:iCs/>
                                <w:color w:val="FFFFFF" w:themeColor="background1"/>
                                <w:sz w:val="20"/>
                                <w:szCs w:val="20"/>
                              </w:rPr>
                              <w:t xml:space="preserve"> </w:t>
                            </w:r>
                            <w:r w:rsidR="006A2CE2" w:rsidRPr="006A2CE2">
                              <w:rPr>
                                <w:rFonts w:ascii="Calibri" w:hAnsi="Calibri" w:cs="Calibri"/>
                                <w:i/>
                                <w:iCs/>
                                <w:color w:val="F2F2F2" w:themeColor="background1" w:themeShade="F2"/>
                                <w:sz w:val="22"/>
                                <w:szCs w:val="22"/>
                              </w:rPr>
                              <w:t>refMap:</w:t>
                            </w:r>
                            <w:r w:rsidR="006A2CE2" w:rsidRPr="006A2CE2">
                              <w:rPr>
                                <w:rFonts w:ascii="Calibri" w:hAnsi="Calibri" w:cs="Calibri"/>
                                <w:i/>
                                <w:iCs/>
                                <w:color w:val="FFAA00"/>
                                <w:sz w:val="22"/>
                                <w:szCs w:val="22"/>
                              </w:rPr>
                              <w:t xml:space="preserve"> </w:t>
                            </w:r>
                            <w:r w:rsidR="006A2CE2" w:rsidRPr="006A2CE2">
                              <w:rPr>
                                <w:rFonts w:ascii="Calibri" w:hAnsi="Calibri" w:cs="Calibri"/>
                                <w:i/>
                                <w:iCs/>
                                <w:color w:val="FFAA00"/>
                                <w:sz w:val="22"/>
                                <w:szCs w:val="22"/>
                              </w:rPr>
                              <w:tab/>
                            </w:r>
                            <w:r w:rsidRPr="006A2CE2">
                              <w:rPr>
                                <w:rFonts w:ascii="Calibri" w:hAnsi="Calibri" w:cs="Calibri"/>
                                <w:i/>
                                <w:iCs/>
                                <w:color w:val="FFAA00"/>
                                <w:sz w:val="22"/>
                                <w:szCs w:val="22"/>
                              </w:rPr>
                              <w:t>EMD-35413</w:t>
                            </w:r>
                            <w:r w:rsidR="00111539" w:rsidRPr="006A2CE2">
                              <w:rPr>
                                <w:rFonts w:ascii="Calibri" w:hAnsi="Calibri" w:cs="Calibri"/>
                                <w:i/>
                                <w:iCs/>
                                <w:color w:val="FFAA00"/>
                                <w:sz w:val="22"/>
                                <w:szCs w:val="22"/>
                              </w:rPr>
                              <w:t xml:space="preserve"> </w:t>
                            </w:r>
                          </w:p>
                          <w:p w14:paraId="65EAFB38" w14:textId="3BD10FAF" w:rsidR="00632F06" w:rsidRPr="006A2CE2" w:rsidRDefault="006A2CE2" w:rsidP="00111539">
                            <w:pPr>
                              <w:rPr>
                                <w:rFonts w:ascii="Calibri" w:hAnsi="Calibri" w:cs="Calibri"/>
                                <w:i/>
                                <w:iCs/>
                                <w:color w:val="FFAA00"/>
                                <w:sz w:val="22"/>
                                <w:szCs w:val="22"/>
                              </w:rPr>
                            </w:pPr>
                            <w:r w:rsidRPr="006A2CE2">
                              <w:rPr>
                                <w:rFonts w:ascii="Calibri" w:hAnsi="Calibri" w:cs="Calibri"/>
                                <w:i/>
                                <w:iCs/>
                                <w:color w:val="F2F2F2" w:themeColor="background1" w:themeShade="F2"/>
                                <w:sz w:val="22"/>
                                <w:szCs w:val="22"/>
                              </w:rPr>
                              <w:t xml:space="preserve">queryMap: </w:t>
                            </w:r>
                            <w:r w:rsidRPr="006A2CE2">
                              <w:rPr>
                                <w:rFonts w:ascii="Calibri" w:hAnsi="Calibri" w:cs="Calibri"/>
                                <w:i/>
                                <w:iCs/>
                                <w:color w:val="FF007F"/>
                                <w:sz w:val="22"/>
                                <w:szCs w:val="22"/>
                              </w:rPr>
                              <w:tab/>
                            </w:r>
                            <w:r w:rsidR="00632F06" w:rsidRPr="006A2CE2">
                              <w:rPr>
                                <w:rFonts w:ascii="Calibri" w:hAnsi="Calibri" w:cs="Calibri"/>
                                <w:i/>
                                <w:iCs/>
                                <w:color w:val="FF007F"/>
                                <w:sz w:val="22"/>
                                <w:szCs w:val="22"/>
                              </w:rPr>
                              <w:t>EMD-35413 transformed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2125F1" id="_x0000_s1044" type="#_x0000_t202" style="position:absolute;margin-left:110.3pt;margin-top:274.05pt;width:210.75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" fillcolor="black [3213]">
                <v:textbox style="mso-fit-shape-to-text:t">
                  <w:txbxContent>
                    <w:p w14:paraId="15E1B1EB" w14:textId="735DE487" w:rsidR="006A2CE2" w:rsidRPr="006A2CE2" w:rsidRDefault="00632F06" w:rsidP="00111539">
                      <w:pPr>
                        <w:rPr>
                          <w:rFonts w:ascii="Calibri" w:hAnsi="Calibri" w:cs="Calibri"/>
                          <w:i/>
                          <w:iCs/>
                          <w:color w:val="FF007F"/>
                          <w:sz w:val="22"/>
                          <w:szCs w:val="22"/>
                        </w:rPr>
                      </w:pPr>
                      <w:r w:rsidRPr="006A2CE2">
                        <w:rPr>
                          <w:rFonts w:ascii="Calibri" w:hAnsi="Calibri" w:cs="Calibri"/>
                          <w:i/>
                          <w:iCs/>
                          <w:color w:val="FFFFFF" w:themeColor="background1"/>
                          <w:sz w:val="20"/>
                          <w:szCs w:val="20"/>
                        </w:rPr>
                        <w:t xml:space="preserve"> </w:t>
                      </w:r>
                      <w:r w:rsidR="006A2CE2" w:rsidRPr="006A2CE2">
                        <w:rPr>
                          <w:rFonts w:ascii="Calibri" w:hAnsi="Calibri" w:cs="Calibri"/>
                          <w:i/>
                          <w:iCs/>
                          <w:color w:val="F2F2F2" w:themeColor="background1" w:themeShade="F2"/>
                          <w:sz w:val="22"/>
                          <w:szCs w:val="22"/>
                        </w:rPr>
                        <w:t>refMap:</w:t>
                      </w:r>
                      <w:r w:rsidR="006A2CE2" w:rsidRPr="006A2CE2">
                        <w:rPr>
                          <w:rFonts w:ascii="Calibri" w:hAnsi="Calibri" w:cs="Calibri"/>
                          <w:i/>
                          <w:iCs/>
                          <w:color w:val="FFAA00"/>
                          <w:sz w:val="22"/>
                          <w:szCs w:val="22"/>
                        </w:rPr>
                        <w:t xml:space="preserve"> </w:t>
                      </w:r>
                      <w:r w:rsidR="006A2CE2" w:rsidRPr="006A2CE2">
                        <w:rPr>
                          <w:rFonts w:ascii="Calibri" w:hAnsi="Calibri" w:cs="Calibri"/>
                          <w:i/>
                          <w:iCs/>
                          <w:color w:val="FFAA00"/>
                          <w:sz w:val="22"/>
                          <w:szCs w:val="22"/>
                        </w:rPr>
                        <w:tab/>
                      </w:r>
                      <w:r w:rsidRPr="006A2CE2">
                        <w:rPr>
                          <w:rFonts w:ascii="Calibri" w:hAnsi="Calibri" w:cs="Calibri"/>
                          <w:i/>
                          <w:iCs/>
                          <w:color w:val="FFAA00"/>
                          <w:sz w:val="22"/>
                          <w:szCs w:val="22"/>
                        </w:rPr>
                        <w:t>EMD-35413</w:t>
                      </w:r>
                      <w:r w:rsidR="00111539" w:rsidRPr="006A2CE2">
                        <w:rPr>
                          <w:rFonts w:ascii="Calibri" w:hAnsi="Calibri" w:cs="Calibri"/>
                          <w:i/>
                          <w:iCs/>
                          <w:color w:val="FFAA00"/>
                          <w:sz w:val="22"/>
                          <w:szCs w:val="22"/>
                        </w:rPr>
                        <w:t xml:space="preserve"> </w:t>
                      </w:r>
                    </w:p>
                    <w:p w14:paraId="65EAFB38" w14:textId="3BD10FAF" w:rsidR="00632F06" w:rsidRPr="006A2CE2" w:rsidRDefault="006A2CE2" w:rsidP="00111539">
                      <w:pPr>
                        <w:rPr>
                          <w:rFonts w:ascii="Calibri" w:hAnsi="Calibri" w:cs="Calibri"/>
                          <w:i/>
                          <w:iCs/>
                          <w:color w:val="FFAA00"/>
                          <w:sz w:val="22"/>
                          <w:szCs w:val="22"/>
                        </w:rPr>
                      </w:pPr>
                      <w:r w:rsidRPr="006A2CE2">
                        <w:rPr>
                          <w:rFonts w:ascii="Calibri" w:hAnsi="Calibri" w:cs="Calibri"/>
                          <w:i/>
                          <w:iCs/>
                          <w:color w:val="F2F2F2" w:themeColor="background1" w:themeShade="F2"/>
                          <w:sz w:val="22"/>
                          <w:szCs w:val="22"/>
                        </w:rPr>
                        <w:t xml:space="preserve">queryMap: </w:t>
                      </w:r>
                      <w:r w:rsidRPr="006A2CE2">
                        <w:rPr>
                          <w:rFonts w:ascii="Calibri" w:hAnsi="Calibri" w:cs="Calibri"/>
                          <w:i/>
                          <w:iCs/>
                          <w:color w:val="FF007F"/>
                          <w:sz w:val="22"/>
                          <w:szCs w:val="22"/>
                        </w:rPr>
                        <w:tab/>
                      </w:r>
                      <w:r w:rsidR="00632F06" w:rsidRPr="006A2CE2">
                        <w:rPr>
                          <w:rFonts w:ascii="Calibri" w:hAnsi="Calibri" w:cs="Calibri"/>
                          <w:i/>
                          <w:iCs/>
                          <w:color w:val="FF007F"/>
                          <w:sz w:val="22"/>
                          <w:szCs w:val="22"/>
                        </w:rPr>
                        <w:t>EMD-35413 transformed</w:t>
                      </w:r>
                    </w:p>
                  </w:txbxContent>
                </v:textbox>
                <w10:wrap anchorx="margin" anchory="margin"/>
              </v:shape>
            </w:pict>
          </mc:Fallback>
        </mc:AlternateContent>
      </w:r>
      <w:r w:rsidR="00632F06">
        <w:rPr>
          <w:noProof/>
        </w:rPr>
        <w:drawing>
          <wp:inline distT="0" distB="0" distL="0" distR="0" wp14:anchorId="71D47981" wp14:editId="53A44916">
            <wp:extent cx="5274310" cy="3272790"/>
            <wp:effectExtent l="0" t="0" r="2540" b="3810"/>
            <wp:docPr id="8357263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26397" name="Picture 835726397"/>
                    <pic:cNvPicPr/>
                  </pic:nvPicPr>
                  <pic:blipFill>
                    <a:blip r:embed="rId39">
                      <a:extLst>
                        <a:ext uri="{28A0092B-C50C-407E-A947-70E740481C1C}">
                          <a14:useLocalDpi xmlns:a14="http://schemas.microsoft.com/office/drawing/2010/main" val="0"/>
                        </a:ext>
                      </a:extLst>
                    </a:blip>
                    <a:stretch>
                      <a:fillRect/>
                    </a:stretch>
                  </pic:blipFill>
                  <pic:spPr>
                    <a:xfrm>
                      <a:off x="0" y="0"/>
                      <a:ext cx="5274310" cy="3272790"/>
                    </a:xfrm>
                    <a:prstGeom prst="rect">
                      <a:avLst/>
                    </a:prstGeom>
                  </pic:spPr>
                </pic:pic>
              </a:graphicData>
            </a:graphic>
          </wp:inline>
        </w:drawing>
      </w:r>
    </w:p>
    <w:p w14:paraId="77D41A5D" w14:textId="77777777" w:rsidR="00111539" w:rsidRDefault="00111539">
      <w:pPr>
        <w:spacing w:after="160" w:line="360" w:lineRule="auto"/>
      </w:pPr>
      <w:r>
        <w:br w:type="page"/>
      </w:r>
    </w:p>
    <w:p w14:paraId="0AEAE6E6" w14:textId="1E338162" w:rsidR="00111539" w:rsidRDefault="00E50C21">
      <w:pPr>
        <w:spacing w:after="160" w:line="360" w:lineRule="auto"/>
      </w:pPr>
      <w:r>
        <w:rPr>
          <w:noProof/>
        </w:rPr>
        <w:lastRenderedPageBreak/>
        <mc:AlternateContent>
          <mc:Choice Requires="wps">
            <w:drawing>
              <wp:anchor distT="45720" distB="45720" distL="114300" distR="114300" simplePos="0" relativeHeight="251716608" behindDoc="0" locked="0" layoutInCell="1" allowOverlap="1" wp14:anchorId="4FB7311C" wp14:editId="7A0E7487">
                <wp:simplePos x="0" y="0"/>
                <wp:positionH relativeFrom="margin">
                  <wp:align>center</wp:align>
                </wp:positionH>
                <wp:positionV relativeFrom="margin">
                  <wp:posOffset>6985</wp:posOffset>
                </wp:positionV>
                <wp:extent cx="3421626" cy="1404620"/>
                <wp:effectExtent l="0" t="0" r="26670" b="22860"/>
                <wp:wrapNone/>
                <wp:docPr id="19069736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1626" cy="1404620"/>
                        </a:xfrm>
                        <a:prstGeom prst="rect">
                          <a:avLst/>
                        </a:prstGeom>
                        <a:solidFill>
                          <a:schemeClr val="tx1"/>
                        </a:solidFill>
                        <a:ln w="9525">
                          <a:solidFill>
                            <a:srgbClr val="000000"/>
                          </a:solidFill>
                          <a:miter lim="800000"/>
                          <a:headEnd/>
                          <a:tailEnd/>
                        </a:ln>
                      </wps:spPr>
                      <wps:txbx>
                        <w:txbxContent>
                          <w:p w14:paraId="20328322" w14:textId="4CDD61C7" w:rsidR="00E50C21" w:rsidRDefault="00111539" w:rsidP="00E50C21">
                            <w:pPr>
                              <w:jc w:val="center"/>
                              <w:rPr>
                                <w:rFonts w:ascii="Calibri" w:hAnsi="Calibri" w:cs="Calibri"/>
                                <w:i/>
                                <w:iCs/>
                                <w:color w:val="FFFFFF" w:themeColor="background1"/>
                                <w:sz w:val="20"/>
                                <w:szCs w:val="20"/>
                              </w:rPr>
                            </w:pPr>
                            <w:r w:rsidRPr="00745066">
                              <w:rPr>
                                <w:rFonts w:ascii="Calibri" w:hAnsi="Calibri" w:cs="Calibri"/>
                                <w:b/>
                                <w:bCs/>
                                <w:i/>
                                <w:iCs/>
                                <w:color w:val="FFFFFF" w:themeColor="background1"/>
                                <w:sz w:val="28"/>
                                <w:szCs w:val="28"/>
                              </w:rPr>
                              <w:t>EMalign</w:t>
                            </w:r>
                          </w:p>
                          <w:p w14:paraId="1F046C7B" w14:textId="330AA698" w:rsidR="00111539" w:rsidRPr="00E50C21" w:rsidRDefault="00E50C21" w:rsidP="00E50C21">
                            <w:pPr>
                              <w:jc w:val="center"/>
                              <w:rPr>
                                <w:rFonts w:ascii="Calibri" w:hAnsi="Calibri" w:cs="Calibri"/>
                                <w:b/>
                                <w:bCs/>
                                <w:i/>
                                <w:iCs/>
                                <w:color w:val="FFFFFF" w:themeColor="background1"/>
                                <w:sz w:val="22"/>
                                <w:szCs w:val="22"/>
                              </w:rPr>
                            </w:pPr>
                            <w:r w:rsidRPr="00E50C21">
                              <w:rPr>
                                <w:rFonts w:ascii="Calibri" w:hAnsi="Calibri" w:cs="Calibri"/>
                                <w:i/>
                                <w:iCs/>
                                <w:color w:val="FFFFFF" w:themeColor="background1"/>
                                <w:sz w:val="22"/>
                                <w:szCs w:val="22"/>
                              </w:rPr>
                              <w:t>[</w:t>
                            </w:r>
                            <w:r w:rsidR="00111539" w:rsidRPr="00E50C21">
                              <w:rPr>
                                <w:rFonts w:ascii="Calibri" w:hAnsi="Calibri" w:cs="Calibri"/>
                                <w:i/>
                                <w:iCs/>
                                <w:color w:val="FFFFFF" w:themeColor="background1"/>
                                <w:sz w:val="22"/>
                                <w:szCs w:val="22"/>
                              </w:rPr>
                              <w:t>downsample=64</w:t>
                            </w:r>
                            <w:r w:rsidRPr="00E50C21">
                              <w:rPr>
                                <w:rFonts w:ascii="Calibri" w:hAnsi="Calibri" w:cs="Calibri"/>
                                <w:i/>
                                <w:iCs/>
                                <w:color w:val="FFFFFF" w:themeColor="background1"/>
                                <w:sz w:val="22"/>
                                <w:szCs w:val="22"/>
                              </w:rPr>
                              <w:t>;</w:t>
                            </w:r>
                            <w:r w:rsidR="00111539" w:rsidRPr="00E50C21">
                              <w:rPr>
                                <w:rFonts w:ascii="Calibri" w:hAnsi="Calibri" w:cs="Calibri"/>
                                <w:i/>
                                <w:iCs/>
                                <w:color w:val="FFFFFF" w:themeColor="background1"/>
                                <w:sz w:val="22"/>
                                <w:szCs w:val="22"/>
                              </w:rPr>
                              <w:t xml:space="preserve"> projections=25</w:t>
                            </w:r>
                            <w:r w:rsidRPr="00E50C21">
                              <w:rPr>
                                <w:rFonts w:ascii="Calibri" w:hAnsi="Calibri" w:cs="Calibri"/>
                                <w:i/>
                                <w:iCs/>
                                <w:color w:val="FFFFFF" w:themeColor="background1"/>
                                <w:sz w:val="22"/>
                                <w:szCs w:val="22"/>
                              </w:rPr>
                              <w:t>;</w:t>
                            </w:r>
                            <w:r w:rsidR="00111539" w:rsidRPr="00E50C21">
                              <w:rPr>
                                <w:rFonts w:ascii="Calibri" w:hAnsi="Calibri" w:cs="Calibri"/>
                                <w:i/>
                                <w:iCs/>
                                <w:color w:val="FFFFFF" w:themeColor="background1"/>
                                <w:sz w:val="22"/>
                                <w:szCs w:val="22"/>
                              </w:rPr>
                              <w:t xml:space="preserve"> no refinemen</w:t>
                            </w:r>
                            <w:r w:rsidRPr="00E50C21">
                              <w:rPr>
                                <w:rFonts w:ascii="Calibri" w:hAnsi="Calibri" w:cs="Calibri"/>
                                <w:i/>
                                <w:iCs/>
                                <w:color w:val="FFFFFF" w:themeColor="background1"/>
                                <w:sz w:val="22"/>
                                <w:szCs w:val="22"/>
                              </w:rPr>
                              <w:t>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B7311C" id="_x0000_s1045" type="#_x0000_t202" style="position:absolute;margin-left:0;margin-top:.55pt;width:269.4pt;height:110.6pt;z-index:2517166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" fillcolor="black [3213]">
                <v:textbox style="mso-fit-shape-to-text:t">
                  <w:txbxContent>
                    <w:p w14:paraId="20328322" w14:textId="4CDD61C7" w:rsidR="00E50C21" w:rsidRDefault="00111539" w:rsidP="00E50C21">
                      <w:pPr>
                        <w:jc w:val="center"/>
                        <w:rPr>
                          <w:rFonts w:ascii="Calibri" w:hAnsi="Calibri" w:cs="Calibri"/>
                          <w:i/>
                          <w:iCs/>
                          <w:color w:val="FFFFFF" w:themeColor="background1"/>
                          <w:sz w:val="20"/>
                          <w:szCs w:val="20"/>
                        </w:rPr>
                      </w:pPr>
                      <w:r w:rsidRPr="00745066">
                        <w:rPr>
                          <w:rFonts w:ascii="Calibri" w:hAnsi="Calibri" w:cs="Calibri"/>
                          <w:b/>
                          <w:bCs/>
                          <w:i/>
                          <w:iCs/>
                          <w:color w:val="FFFFFF" w:themeColor="background1"/>
                          <w:sz w:val="28"/>
                          <w:szCs w:val="28"/>
                        </w:rPr>
                        <w:t>EMalign</w:t>
                      </w:r>
                    </w:p>
                    <w:p w14:paraId="1F046C7B" w14:textId="330AA698" w:rsidR="00111539" w:rsidRPr="00E50C21" w:rsidRDefault="00E50C21" w:rsidP="00E50C21">
                      <w:pPr>
                        <w:jc w:val="center"/>
                        <w:rPr>
                          <w:rFonts w:ascii="Calibri" w:hAnsi="Calibri" w:cs="Calibri"/>
                          <w:b/>
                          <w:bCs/>
                          <w:i/>
                          <w:iCs/>
                          <w:color w:val="FFFFFF" w:themeColor="background1"/>
                          <w:sz w:val="22"/>
                          <w:szCs w:val="22"/>
                        </w:rPr>
                      </w:pPr>
                      <w:r w:rsidRPr="00E50C21">
                        <w:rPr>
                          <w:rFonts w:ascii="Calibri" w:hAnsi="Calibri" w:cs="Calibri"/>
                          <w:i/>
                          <w:iCs/>
                          <w:color w:val="FFFFFF" w:themeColor="background1"/>
                          <w:sz w:val="22"/>
                          <w:szCs w:val="22"/>
                        </w:rPr>
                        <w:t>[</w:t>
                      </w:r>
                      <w:r w:rsidR="00111539" w:rsidRPr="00E50C21">
                        <w:rPr>
                          <w:rFonts w:ascii="Calibri" w:hAnsi="Calibri" w:cs="Calibri"/>
                          <w:i/>
                          <w:iCs/>
                          <w:color w:val="FFFFFF" w:themeColor="background1"/>
                          <w:sz w:val="22"/>
                          <w:szCs w:val="22"/>
                        </w:rPr>
                        <w:t>downsample=64</w:t>
                      </w:r>
                      <w:r w:rsidRPr="00E50C21">
                        <w:rPr>
                          <w:rFonts w:ascii="Calibri" w:hAnsi="Calibri" w:cs="Calibri"/>
                          <w:i/>
                          <w:iCs/>
                          <w:color w:val="FFFFFF" w:themeColor="background1"/>
                          <w:sz w:val="22"/>
                          <w:szCs w:val="22"/>
                        </w:rPr>
                        <w:t>;</w:t>
                      </w:r>
                      <w:r w:rsidR="00111539" w:rsidRPr="00E50C21">
                        <w:rPr>
                          <w:rFonts w:ascii="Calibri" w:hAnsi="Calibri" w:cs="Calibri"/>
                          <w:i/>
                          <w:iCs/>
                          <w:color w:val="FFFFFF" w:themeColor="background1"/>
                          <w:sz w:val="22"/>
                          <w:szCs w:val="22"/>
                        </w:rPr>
                        <w:t xml:space="preserve"> projections=25</w:t>
                      </w:r>
                      <w:r w:rsidRPr="00E50C21">
                        <w:rPr>
                          <w:rFonts w:ascii="Calibri" w:hAnsi="Calibri" w:cs="Calibri"/>
                          <w:i/>
                          <w:iCs/>
                          <w:color w:val="FFFFFF" w:themeColor="background1"/>
                          <w:sz w:val="22"/>
                          <w:szCs w:val="22"/>
                        </w:rPr>
                        <w:t>;</w:t>
                      </w:r>
                      <w:r w:rsidR="00111539" w:rsidRPr="00E50C21">
                        <w:rPr>
                          <w:rFonts w:ascii="Calibri" w:hAnsi="Calibri" w:cs="Calibri"/>
                          <w:i/>
                          <w:iCs/>
                          <w:color w:val="FFFFFF" w:themeColor="background1"/>
                          <w:sz w:val="22"/>
                          <w:szCs w:val="22"/>
                        </w:rPr>
                        <w:t xml:space="preserve"> no refinemen</w:t>
                      </w:r>
                      <w:r w:rsidRPr="00E50C21">
                        <w:rPr>
                          <w:rFonts w:ascii="Calibri" w:hAnsi="Calibri" w:cs="Calibri"/>
                          <w:i/>
                          <w:iCs/>
                          <w:color w:val="FFFFFF" w:themeColor="background1"/>
                          <w:sz w:val="22"/>
                          <w:szCs w:val="22"/>
                        </w:rPr>
                        <w:t>t]</w:t>
                      </w:r>
                    </w:p>
                  </w:txbxContent>
                </v:textbox>
                <w10:wrap anchorx="margin" anchory="margin"/>
              </v:shape>
            </w:pict>
          </mc:Fallback>
        </mc:AlternateContent>
      </w:r>
      <w:r w:rsidR="006A2CE2">
        <w:rPr>
          <w:noProof/>
        </w:rPr>
        <mc:AlternateContent>
          <mc:Choice Requires="wps">
            <w:drawing>
              <wp:anchor distT="45720" distB="45720" distL="114300" distR="114300" simplePos="0" relativeHeight="251717632" behindDoc="0" locked="0" layoutInCell="1" allowOverlap="1" wp14:anchorId="5F0E827B" wp14:editId="17996039">
                <wp:simplePos x="0" y="0"/>
                <wp:positionH relativeFrom="margin">
                  <wp:align>center</wp:align>
                </wp:positionH>
                <wp:positionV relativeFrom="margin">
                  <wp:posOffset>2985647</wp:posOffset>
                </wp:positionV>
                <wp:extent cx="1405890" cy="284316"/>
                <wp:effectExtent l="0" t="0" r="22860" b="20955"/>
                <wp:wrapNone/>
                <wp:docPr id="8601839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5890" cy="284316"/>
                        </a:xfrm>
                        <a:prstGeom prst="rect">
                          <a:avLst/>
                        </a:prstGeom>
                        <a:solidFill>
                          <a:schemeClr val="tx1"/>
                        </a:solidFill>
                        <a:ln w="9525">
                          <a:solidFill>
                            <a:srgbClr val="000000"/>
                          </a:solidFill>
                          <a:miter lim="800000"/>
                          <a:headEnd/>
                          <a:tailEnd/>
                        </a:ln>
                      </wps:spPr>
                      <wps:txbx>
                        <w:txbxContent>
                          <w:p w14:paraId="47E50E15" w14:textId="5B40830E" w:rsidR="00111539" w:rsidRPr="00745066" w:rsidRDefault="00111539" w:rsidP="006A2CE2">
                            <w:pPr>
                              <w:rPr>
                                <w:rFonts w:ascii="Calibri" w:hAnsi="Calibri" w:cs="Calibri"/>
                                <w:i/>
                                <w:iCs/>
                                <w:sz w:val="22"/>
                                <w:szCs w:val="22"/>
                              </w:rPr>
                            </w:pPr>
                            <w:r w:rsidRPr="00745066">
                              <w:rPr>
                                <w:rFonts w:ascii="Calibri" w:hAnsi="Calibri" w:cs="Calibri"/>
                                <w:i/>
                                <w:iCs/>
                                <w:sz w:val="22"/>
                                <w:szCs w:val="22"/>
                              </w:rPr>
                              <w:t xml:space="preserve">Correlation:    </w:t>
                            </w:r>
                            <w:r w:rsidRPr="00745066">
                              <w:rPr>
                                <w:rFonts w:ascii="Calibri" w:hAnsi="Calibri" w:cs="Calibri"/>
                                <w:b/>
                                <w:bCs/>
                                <w:i/>
                                <w:iCs/>
                                <w:sz w:val="22"/>
                                <w:szCs w:val="22"/>
                              </w:rPr>
                              <w:t>0.</w:t>
                            </w:r>
                            <w:r>
                              <w:rPr>
                                <w:rFonts w:ascii="Calibri" w:hAnsi="Calibri" w:cs="Calibri"/>
                                <w:b/>
                                <w:bCs/>
                                <w:i/>
                                <w:iCs/>
                                <w:sz w:val="22"/>
                                <w:szCs w:val="22"/>
                              </w:rPr>
                              <w:t>3430</w:t>
                            </w:r>
                            <w:r w:rsidRPr="00745066">
                              <w:rPr>
                                <w:rFonts w:ascii="Calibri" w:hAnsi="Calibri" w:cs="Calibri"/>
                                <w:i/>
                                <w:iCs/>
                                <w:sz w:val="22"/>
                                <w:szCs w:val="2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E827B" id="_x0000_s1046" type="#_x0000_t202" style="position:absolute;margin-left:0;margin-top:235.1pt;width:110.7pt;height:22.4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" fillcolor="black [3213]">
                <v:textbox>
                  <w:txbxContent>
                    <w:p w14:paraId="47E50E15" w14:textId="5B40830E" w:rsidR="00111539" w:rsidRPr="00745066" w:rsidRDefault="00111539" w:rsidP="006A2CE2">
                      <w:pPr>
                        <w:rPr>
                          <w:rFonts w:ascii="Calibri" w:hAnsi="Calibri" w:cs="Calibri"/>
                          <w:i/>
                          <w:iCs/>
                          <w:sz w:val="22"/>
                          <w:szCs w:val="22"/>
                        </w:rPr>
                      </w:pPr>
                      <w:r w:rsidRPr="00745066">
                        <w:rPr>
                          <w:rFonts w:ascii="Calibri" w:hAnsi="Calibri" w:cs="Calibri"/>
                          <w:i/>
                          <w:iCs/>
                          <w:sz w:val="22"/>
                          <w:szCs w:val="22"/>
                        </w:rPr>
                        <w:t xml:space="preserve">Correlation:    </w:t>
                      </w:r>
                      <w:r w:rsidRPr="00745066">
                        <w:rPr>
                          <w:rFonts w:ascii="Calibri" w:hAnsi="Calibri" w:cs="Calibri"/>
                          <w:b/>
                          <w:bCs/>
                          <w:i/>
                          <w:iCs/>
                          <w:sz w:val="22"/>
                          <w:szCs w:val="22"/>
                        </w:rPr>
                        <w:t>0.</w:t>
                      </w:r>
                      <w:r>
                        <w:rPr>
                          <w:rFonts w:ascii="Calibri" w:hAnsi="Calibri" w:cs="Calibri"/>
                          <w:b/>
                          <w:bCs/>
                          <w:i/>
                          <w:iCs/>
                          <w:sz w:val="22"/>
                          <w:szCs w:val="22"/>
                        </w:rPr>
                        <w:t>3430</w:t>
                      </w:r>
                      <w:r w:rsidRPr="00745066">
                        <w:rPr>
                          <w:rFonts w:ascii="Calibri" w:hAnsi="Calibri" w:cs="Calibri"/>
                          <w:i/>
                          <w:iCs/>
                          <w:sz w:val="22"/>
                          <w:szCs w:val="22"/>
                        </w:rPr>
                        <w:t xml:space="preserve">  </w:t>
                      </w:r>
                    </w:p>
                  </w:txbxContent>
                </v:textbox>
                <w10:wrap anchorx="margin" anchory="margin"/>
              </v:shape>
            </w:pict>
          </mc:Fallback>
        </mc:AlternateContent>
      </w:r>
      <w:r w:rsidR="00111539">
        <w:rPr>
          <w:noProof/>
        </w:rPr>
        <w:drawing>
          <wp:inline distT="0" distB="0" distL="0" distR="0" wp14:anchorId="52E13B2C" wp14:editId="607B4E2D">
            <wp:extent cx="5274310" cy="3272790"/>
            <wp:effectExtent l="0" t="0" r="2540" b="3810"/>
            <wp:docPr id="5702970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97036" name="Picture 570297036"/>
                    <pic:cNvPicPr/>
                  </pic:nvPicPr>
                  <pic:blipFill>
                    <a:blip r:embed="rId43">
                      <a:extLst>
                        <a:ext uri="{28A0092B-C50C-407E-A947-70E740481C1C}">
                          <a14:useLocalDpi xmlns:a14="http://schemas.microsoft.com/office/drawing/2010/main" val="0"/>
                        </a:ext>
                      </a:extLst>
                    </a:blip>
                    <a:stretch>
                      <a:fillRect/>
                    </a:stretch>
                  </pic:blipFill>
                  <pic:spPr>
                    <a:xfrm>
                      <a:off x="0" y="0"/>
                      <a:ext cx="5274310" cy="3272790"/>
                    </a:xfrm>
                    <a:prstGeom prst="rect">
                      <a:avLst/>
                    </a:prstGeom>
                  </pic:spPr>
                </pic:pic>
              </a:graphicData>
            </a:graphic>
          </wp:inline>
        </w:drawing>
      </w:r>
      <w:r w:rsidR="00111539">
        <w:br w:type="page"/>
      </w:r>
    </w:p>
    <w:p w14:paraId="11B2D1E5" w14:textId="77777777" w:rsidR="00111539" w:rsidRPr="00C272AE" w:rsidRDefault="00111539" w:rsidP="00632F06">
      <w:pPr>
        <w:spacing w:after="160" w:line="360" w:lineRule="auto"/>
      </w:pPr>
    </w:p>
    <w:sectPr w:rsidR="00111539" w:rsidRPr="00C272AE" w:rsidSect="00770BC4">
      <w:footerReference w:type="default" r:id="rId45"/>
      <w:pgSz w:w="11906" w:h="16838"/>
      <w:pgMar w:top="1440" w:right="1800" w:bottom="1440" w:left="1800" w:header="720" w:footer="720" w:gutter="0"/>
      <w:cols w:space="720"/>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9" w:author="Yoel Shkolnisky" w:date="2025-01-09T10:30:00Z" w:initials="YS">
    <w:p w14:paraId="5EFBDE6A" w14:textId="77777777" w:rsidR="00824CAF" w:rsidRDefault="00824CAF" w:rsidP="00824CAF">
      <w:pPr>
        <w:pStyle w:val="CommentText"/>
      </w:pPr>
      <w:r>
        <w:rPr>
          <w:rStyle w:val="CommentReference"/>
        </w:rPr>
        <w:annotationRef/>
      </w:r>
      <w:r>
        <w:t>I think that they actually do a local search. Something like “Given a rough alignment of the maps, ‘Fit in Map’ uses an optimization algorithm to optimally align them, either by maximizing their overlap or correlation”.</w:t>
      </w:r>
    </w:p>
  </w:comment>
  <w:comment w:id="22" w:author="Yoel Shkolnisky" w:date="2025-01-09T10:31:00Z" w:initials="YS">
    <w:p w14:paraId="39F9D299" w14:textId="77777777" w:rsidR="00FF7F1D" w:rsidRDefault="00FF7F1D" w:rsidP="00FF7F1D">
      <w:pPr>
        <w:pStyle w:val="CommentText"/>
      </w:pPr>
      <w:r>
        <w:rPr>
          <w:rStyle w:val="CommentReference"/>
        </w:rPr>
        <w:annotationRef/>
      </w:r>
      <w:r>
        <w:t>You have to, since the optimization problem is non convex and thus converges to a local minimum.</w:t>
      </w:r>
    </w:p>
  </w:comment>
  <w:comment w:id="36" w:author="Yoel Shkolnisky" w:date="2025-01-09T11:00:00Z" w:initials="YS">
    <w:p w14:paraId="6E75ACB4" w14:textId="77777777" w:rsidR="00612444" w:rsidRDefault="00612444" w:rsidP="00612444">
      <w:pPr>
        <w:pStyle w:val="CommentText"/>
      </w:pPr>
      <w:r>
        <w:rPr>
          <w:rStyle w:val="CommentReference"/>
        </w:rPr>
        <w:annotationRef/>
      </w:r>
      <w:r>
        <w:t>Do you mean the Pi gives rise to Oi? In the next equation you use Oi to estimate R.</w:t>
      </w:r>
    </w:p>
  </w:comment>
  <w:comment w:id="56" w:author="Yoel Shkolnisky" w:date="2025-01-09T11:06:00Z" w:initials="YS">
    <w:p w14:paraId="7934FA00" w14:textId="77777777" w:rsidR="00151F4C" w:rsidRDefault="00151F4C" w:rsidP="00151F4C">
      <w:pPr>
        <w:pStyle w:val="CommentText"/>
      </w:pPr>
      <w:r>
        <w:rPr>
          <w:rStyle w:val="CommentReference"/>
        </w:rPr>
        <w:annotationRef/>
      </w:r>
      <w:r>
        <w:t>Of what? ChimeraX or Emalign?</w:t>
      </w:r>
    </w:p>
  </w:comment>
  <w:comment w:id="90" w:author="Yoel Shkolnisky" w:date="2025-01-09T11:20:00Z" w:initials="YS">
    <w:p w14:paraId="264C525D" w14:textId="77777777" w:rsidR="00DD11E8" w:rsidRDefault="00DD11E8" w:rsidP="00DD11E8">
      <w:pPr>
        <w:pStyle w:val="CommentText"/>
      </w:pPr>
      <w:r>
        <w:rPr>
          <w:rStyle w:val="CommentReference"/>
        </w:rPr>
        <w:annotationRef/>
      </w:r>
      <w:r>
        <w:t>Do you mean that this is what was implemented in your final code?</w:t>
      </w:r>
    </w:p>
  </w:comment>
  <w:comment w:id="98" w:author="Yoel Shkolnisky" w:date="2025-01-09T11:21:00Z" w:initials="YS">
    <w:p w14:paraId="57F75C33" w14:textId="77777777" w:rsidR="00DD11E8" w:rsidRDefault="00DD11E8" w:rsidP="00DD11E8">
      <w:pPr>
        <w:pStyle w:val="CommentText"/>
      </w:pPr>
      <w:r>
        <w:rPr>
          <w:rStyle w:val="CommentReference"/>
        </w:rPr>
        <w:annotationRef/>
      </w:r>
      <w:r>
        <w:t>Do you mean initial alignment?</w:t>
      </w:r>
    </w:p>
  </w:comment>
  <w:comment w:id="104" w:author="Yoel Shkolnisky" w:date="2025-01-09T11:23:00Z" w:initials="YS">
    <w:p w14:paraId="3283C8C7" w14:textId="77777777" w:rsidR="00DD11E8" w:rsidRDefault="00DD11E8" w:rsidP="00DD11E8">
      <w:pPr>
        <w:pStyle w:val="CommentText"/>
      </w:pPr>
      <w:r>
        <w:rPr>
          <w:rStyle w:val="CommentReference"/>
        </w:rPr>
        <w:annotationRef/>
      </w:r>
      <w:r>
        <w:t>Do you mean “Upon the alignment of the downsampled volumes as described above”?</w:t>
      </w:r>
    </w:p>
  </w:comment>
  <w:comment w:id="105" w:author="Yoel Shkolnisky" w:date="2025-01-09T11:24:00Z" w:initials="YS">
    <w:p w14:paraId="2A5A8FCA" w14:textId="77777777" w:rsidR="00DD11E8" w:rsidRDefault="00DD11E8" w:rsidP="00DD11E8">
      <w:pPr>
        <w:pStyle w:val="CommentText"/>
      </w:pPr>
      <w:r>
        <w:rPr>
          <w:rStyle w:val="CommentReference"/>
        </w:rPr>
        <w:annotationRef/>
      </w:r>
      <w:r>
        <w:t xml:space="preserve">If I understand correctly, you align the volumes twice, and pick the better result? </w:t>
      </w:r>
    </w:p>
  </w:comment>
  <w:comment w:id="148" w:author="Yoel Shkolnisky" w:date="2025-01-09T11:44:00Z" w:initials="YS">
    <w:p w14:paraId="160B72C2" w14:textId="77777777" w:rsidR="00EF1C5C" w:rsidRDefault="00EF1C5C" w:rsidP="00EF1C5C">
      <w:pPr>
        <w:pStyle w:val="CommentText"/>
      </w:pPr>
      <w:r>
        <w:rPr>
          <w:rStyle w:val="CommentReference"/>
        </w:rPr>
        <w:annotationRef/>
      </w:r>
      <w:r>
        <w:t>Remove, since this is a “reserved keyword” in biology.</w:t>
      </w:r>
    </w:p>
  </w:comment>
  <w:comment w:id="162" w:author="Yoel Shkolnisky" w:date="2025-01-09T11:48:00Z" w:initials="YS">
    <w:p w14:paraId="00AAB59E" w14:textId="77777777" w:rsidR="00DB764B" w:rsidRDefault="00DB764B" w:rsidP="00DB764B">
      <w:pPr>
        <w:pStyle w:val="CommentText"/>
      </w:pPr>
      <w:r>
        <w:rPr>
          <w:rStyle w:val="CommentReference"/>
        </w:rPr>
        <w:annotationRef/>
      </w:r>
      <w:r>
        <w:t>Emalign?</w:t>
      </w:r>
    </w:p>
  </w:comment>
  <w:comment w:id="213" w:author="Yoel Shkolnisky" w:date="2025-01-09T11:52:00Z" w:initials="YS">
    <w:p w14:paraId="595D0753" w14:textId="77777777" w:rsidR="008B3706" w:rsidRDefault="008B3706" w:rsidP="008B3706">
      <w:pPr>
        <w:pStyle w:val="CommentText"/>
      </w:pPr>
      <w:r>
        <w:rPr>
          <w:rStyle w:val="CommentReference"/>
        </w:rPr>
        <w:annotationRef/>
      </w:r>
      <w:r>
        <w:t>Why is this red? Isn’t it “Command line guide”?</w:t>
      </w:r>
    </w:p>
  </w:comment>
  <w:comment w:id="325" w:author="Yoel Shkolnisky" w:date="2025-01-09T12:21:00Z" w:initials="YS">
    <w:p w14:paraId="65DB30A3" w14:textId="77777777" w:rsidR="00BE7458" w:rsidRDefault="00BE7458" w:rsidP="00BE7458">
      <w:pPr>
        <w:pStyle w:val="CommentText"/>
      </w:pPr>
      <w:r>
        <w:rPr>
          <w:rStyle w:val="CommentReference"/>
        </w:rPr>
        <w:annotationRef/>
      </w:r>
      <w:r>
        <w:t>Aren’t you testing only the ChimeraX version?</w:t>
      </w:r>
    </w:p>
  </w:comment>
  <w:comment w:id="359" w:author="Yoel Shkolnisky" w:date="2025-01-09T12:41:00Z" w:initials="YS">
    <w:p w14:paraId="7EB5F286" w14:textId="77777777" w:rsidR="00FB7B47" w:rsidRDefault="00FB7B47" w:rsidP="00FB7B47">
      <w:pPr>
        <w:pStyle w:val="CommentText"/>
      </w:pPr>
      <w:r>
        <w:rPr>
          <w:rStyle w:val="CommentReference"/>
        </w:rPr>
        <w:annotationRef/>
      </w:r>
      <w:r>
        <w:t>alignment?</w:t>
      </w:r>
    </w:p>
  </w:comment>
  <w:comment w:id="397" w:author="Yoel Shkolnisky" w:date="2025-01-09T12:44:00Z" w:initials="YS">
    <w:p w14:paraId="688DFC29" w14:textId="77777777" w:rsidR="00F8240D" w:rsidRDefault="00F8240D" w:rsidP="00F8240D">
      <w:pPr>
        <w:pStyle w:val="CommentText"/>
      </w:pPr>
      <w:r>
        <w:rPr>
          <w:rStyle w:val="CommentReference"/>
        </w:rPr>
        <w:annotationRef/>
      </w:r>
      <w:r>
        <w:t>Is this OK?</w:t>
      </w:r>
    </w:p>
  </w:comment>
  <w:comment w:id="399" w:author="Yoel Shkolnisky" w:date="2025-01-09T12:45:00Z" w:initials="YS">
    <w:p w14:paraId="09F78026" w14:textId="77777777" w:rsidR="00F8240D" w:rsidRDefault="00F8240D" w:rsidP="00F8240D">
      <w:pPr>
        <w:pStyle w:val="CommentText"/>
      </w:pPr>
      <w:r>
        <w:rPr>
          <w:rStyle w:val="CommentReference"/>
        </w:rPr>
        <w:annotationRef/>
      </w:r>
      <w:r>
        <w:t>Remove?</w:t>
      </w:r>
    </w:p>
  </w:comment>
  <w:comment w:id="445" w:author="Yoel Shkolnisky" w:date="2025-01-09T14:49:00Z" w:initials="YS">
    <w:p w14:paraId="6C4506BA" w14:textId="77777777" w:rsidR="00EC5027" w:rsidRDefault="00EC5027" w:rsidP="00EC5027">
      <w:pPr>
        <w:pStyle w:val="CommentText"/>
      </w:pPr>
      <w:r>
        <w:rPr>
          <w:rStyle w:val="CommentReference"/>
        </w:rPr>
        <w:annotationRef/>
      </w:r>
      <w:r>
        <w:t>graph? plot?</w:t>
      </w:r>
    </w:p>
  </w:comment>
  <w:comment w:id="452" w:author="Yoel Shkolnisky" w:date="2025-01-09T14:50:00Z" w:initials="YS">
    <w:p w14:paraId="722C3F5B" w14:textId="77777777" w:rsidR="00EC5027" w:rsidRDefault="00EC5027" w:rsidP="00EC5027">
      <w:pPr>
        <w:pStyle w:val="CommentText"/>
      </w:pPr>
      <w:r>
        <w:rPr>
          <w:rStyle w:val="CommentReference"/>
        </w:rPr>
        <w:annotationRef/>
      </w:r>
      <w:r>
        <w:t>graph? plot?</w:t>
      </w:r>
    </w:p>
  </w:comment>
  <w:comment w:id="453" w:author="Yoel Shkolnisky" w:date="2025-01-09T14:51:00Z" w:initials="YS">
    <w:p w14:paraId="194E5834" w14:textId="77777777" w:rsidR="00EC5027" w:rsidRDefault="00EC5027" w:rsidP="00EC5027">
      <w:pPr>
        <w:pStyle w:val="CommentText"/>
      </w:pPr>
      <w:r>
        <w:rPr>
          <w:rStyle w:val="CommentReference"/>
        </w:rPr>
        <w:annotationRef/>
      </w:r>
      <w:r>
        <w:t>They also have comparable performance.</w:t>
      </w:r>
    </w:p>
  </w:comment>
  <w:comment w:id="456" w:author="Yoel Shkolnisky" w:date="2025-01-09T14:52:00Z" w:initials="YS">
    <w:p w14:paraId="0F13CCD6" w14:textId="77777777" w:rsidR="00E435BB" w:rsidRDefault="00E435BB" w:rsidP="00E435BB">
      <w:pPr>
        <w:pStyle w:val="CommentText"/>
      </w:pPr>
      <w:r>
        <w:rPr>
          <w:rStyle w:val="CommentReference"/>
        </w:rPr>
        <w:annotationRef/>
      </w:r>
      <w:r>
        <w:t>For EMD-35413 or overall?</w:t>
      </w:r>
    </w:p>
  </w:comment>
  <w:comment w:id="459" w:author="Yoel Shkolnisky" w:date="2025-01-09T14:53:00Z" w:initials="YS">
    <w:p w14:paraId="6943A783" w14:textId="77777777" w:rsidR="00A91D91" w:rsidRDefault="003301B1" w:rsidP="00A91D91">
      <w:pPr>
        <w:pStyle w:val="CommentText"/>
      </w:pPr>
      <w:r>
        <w:rPr>
          <w:rStyle w:val="CommentReference"/>
        </w:rPr>
        <w:annotationRef/>
      </w:r>
      <w:r w:rsidR="00A91D91">
        <w:t>only?</w:t>
      </w:r>
    </w:p>
  </w:comment>
  <w:comment w:id="472" w:author="Yoel Shkolnisky" w:date="2025-01-09T15:00:00Z" w:initials="YS">
    <w:p w14:paraId="7BAE2BFB" w14:textId="77777777" w:rsidR="00A91D91" w:rsidRDefault="00A91D91" w:rsidP="00A91D91">
      <w:pPr>
        <w:pStyle w:val="CommentText"/>
      </w:pPr>
      <w:r>
        <w:rPr>
          <w:rStyle w:val="CommentReference"/>
        </w:rPr>
        <w:annotationRef/>
      </w:r>
      <w:r>
        <w:t>Remove?</w:t>
      </w:r>
    </w:p>
  </w:comment>
  <w:comment w:id="531" w:author="Yoel Shkolnisky" w:date="2025-01-09T17:18:00Z" w:initials="YS">
    <w:p w14:paraId="6245B4A3" w14:textId="77777777" w:rsidR="00B6041C" w:rsidRDefault="00B6041C" w:rsidP="00B6041C">
      <w:pPr>
        <w:pStyle w:val="CommentText"/>
      </w:pPr>
      <w:r>
        <w:rPr>
          <w:rStyle w:val="CommentReference"/>
        </w:rPr>
        <w:annotationRef/>
      </w:r>
      <w:r>
        <w:t>You don’t show that. You do show that you avoid manual rough alignment.</w:t>
      </w:r>
    </w:p>
  </w:comment>
  <w:comment w:id="530" w:author="Yoel Shkolnisky" w:date="2025-01-09T17:17:00Z" w:initials="YS">
    <w:p w14:paraId="5C80F8EA" w14:textId="3D64DD87" w:rsidR="00B6041C" w:rsidRDefault="00B6041C" w:rsidP="00B6041C">
      <w:pPr>
        <w:pStyle w:val="CommentText"/>
      </w:pPr>
      <w:r>
        <w:rPr>
          <w:rStyle w:val="CommentReference"/>
        </w:rPr>
        <w:annotationRef/>
      </w:r>
      <w:r>
        <w:t>So what is the version that a user will install from the Chimera repository? B1, B2 or 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EFBDE6A" w15:done="0"/>
  <w15:commentEx w15:paraId="39F9D299" w15:done="0"/>
  <w15:commentEx w15:paraId="6E75ACB4" w15:done="0"/>
  <w15:commentEx w15:paraId="7934FA00" w15:done="0"/>
  <w15:commentEx w15:paraId="264C525D" w15:done="0"/>
  <w15:commentEx w15:paraId="57F75C33" w15:done="0"/>
  <w15:commentEx w15:paraId="3283C8C7" w15:done="0"/>
  <w15:commentEx w15:paraId="2A5A8FCA" w15:done="0"/>
  <w15:commentEx w15:paraId="160B72C2" w15:done="0"/>
  <w15:commentEx w15:paraId="00AAB59E" w15:done="0"/>
  <w15:commentEx w15:paraId="595D0753" w15:done="0"/>
  <w15:commentEx w15:paraId="65DB30A3" w15:done="0"/>
  <w15:commentEx w15:paraId="7EB5F286" w15:done="0"/>
  <w15:commentEx w15:paraId="688DFC29" w15:done="0"/>
  <w15:commentEx w15:paraId="09F78026" w15:done="0"/>
  <w15:commentEx w15:paraId="6C4506BA" w15:done="0"/>
  <w15:commentEx w15:paraId="722C3F5B" w15:done="0"/>
  <w15:commentEx w15:paraId="194E5834" w15:done="0"/>
  <w15:commentEx w15:paraId="0F13CCD6" w15:done="0"/>
  <w15:commentEx w15:paraId="6943A783" w15:done="0"/>
  <w15:commentEx w15:paraId="7BAE2BFB" w15:done="0"/>
  <w15:commentEx w15:paraId="6245B4A3" w15:done="0"/>
  <w15:commentEx w15:paraId="5C80F8E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73BAA87" w16cex:dateUtc="2025-01-09T08:30:00Z"/>
  <w16cex:commentExtensible w16cex:durableId="3010CA2A" w16cex:dateUtc="2025-01-09T08:31:00Z"/>
  <w16cex:commentExtensible w16cex:durableId="77AE1A12" w16cex:dateUtc="2025-01-09T09:00:00Z"/>
  <w16cex:commentExtensible w16cex:durableId="3DB06086" w16cex:dateUtc="2025-01-09T09:06:00Z"/>
  <w16cex:commentExtensible w16cex:durableId="06E8207B" w16cex:dateUtc="2025-01-09T09:20:00Z"/>
  <w16cex:commentExtensible w16cex:durableId="4ECCA09E" w16cex:dateUtc="2025-01-09T09:21:00Z"/>
  <w16cex:commentExtensible w16cex:durableId="7E2C258B" w16cex:dateUtc="2025-01-09T09:23:00Z"/>
  <w16cex:commentExtensible w16cex:durableId="1547B3D3" w16cex:dateUtc="2025-01-09T09:24:00Z"/>
  <w16cex:commentExtensible w16cex:durableId="33B76B3A" w16cex:dateUtc="2025-01-09T09:44:00Z"/>
  <w16cex:commentExtensible w16cex:durableId="495C0692" w16cex:dateUtc="2025-01-09T09:48:00Z"/>
  <w16cex:commentExtensible w16cex:durableId="1284B80F" w16cex:dateUtc="2025-01-09T09:52:00Z"/>
  <w16cex:commentExtensible w16cex:durableId="7A579C77" w16cex:dateUtc="2025-01-09T10:21:00Z"/>
  <w16cex:commentExtensible w16cex:durableId="1188F033" w16cex:dateUtc="2025-01-09T10:41:00Z"/>
  <w16cex:commentExtensible w16cex:durableId="6CA45FD1" w16cex:dateUtc="2025-01-09T10:44:00Z"/>
  <w16cex:commentExtensible w16cex:durableId="05F7FF42" w16cex:dateUtc="2025-01-09T10:45:00Z"/>
  <w16cex:commentExtensible w16cex:durableId="6E94BC86" w16cex:dateUtc="2025-01-09T12:49:00Z"/>
  <w16cex:commentExtensible w16cex:durableId="0A91852F" w16cex:dateUtc="2025-01-09T12:50:00Z"/>
  <w16cex:commentExtensible w16cex:durableId="3C6503C3" w16cex:dateUtc="2025-01-09T12:51:00Z"/>
  <w16cex:commentExtensible w16cex:durableId="6BBC78E5" w16cex:dateUtc="2025-01-09T12:52:00Z"/>
  <w16cex:commentExtensible w16cex:durableId="0558A3E2" w16cex:dateUtc="2025-01-09T12:53:00Z"/>
  <w16cex:commentExtensible w16cex:durableId="503B3D89" w16cex:dateUtc="2025-01-09T13:00:00Z"/>
  <w16cex:commentExtensible w16cex:durableId="26486B00" w16cex:dateUtc="2025-01-09T15:18:00Z"/>
  <w16cex:commentExtensible w16cex:durableId="7994258E" w16cex:dateUtc="2025-01-09T15: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EFBDE6A" w16cid:durableId="473BAA87"/>
  <w16cid:commentId w16cid:paraId="39F9D299" w16cid:durableId="3010CA2A"/>
  <w16cid:commentId w16cid:paraId="6E75ACB4" w16cid:durableId="77AE1A12"/>
  <w16cid:commentId w16cid:paraId="7934FA00" w16cid:durableId="3DB06086"/>
  <w16cid:commentId w16cid:paraId="264C525D" w16cid:durableId="06E8207B"/>
  <w16cid:commentId w16cid:paraId="57F75C33" w16cid:durableId="4ECCA09E"/>
  <w16cid:commentId w16cid:paraId="3283C8C7" w16cid:durableId="7E2C258B"/>
  <w16cid:commentId w16cid:paraId="2A5A8FCA" w16cid:durableId="1547B3D3"/>
  <w16cid:commentId w16cid:paraId="160B72C2" w16cid:durableId="33B76B3A"/>
  <w16cid:commentId w16cid:paraId="00AAB59E" w16cid:durableId="495C0692"/>
  <w16cid:commentId w16cid:paraId="595D0753" w16cid:durableId="1284B80F"/>
  <w16cid:commentId w16cid:paraId="65DB30A3" w16cid:durableId="7A579C77"/>
  <w16cid:commentId w16cid:paraId="7EB5F286" w16cid:durableId="1188F033"/>
  <w16cid:commentId w16cid:paraId="688DFC29" w16cid:durableId="6CA45FD1"/>
  <w16cid:commentId w16cid:paraId="09F78026" w16cid:durableId="05F7FF42"/>
  <w16cid:commentId w16cid:paraId="6C4506BA" w16cid:durableId="6E94BC86"/>
  <w16cid:commentId w16cid:paraId="722C3F5B" w16cid:durableId="0A91852F"/>
  <w16cid:commentId w16cid:paraId="194E5834" w16cid:durableId="3C6503C3"/>
  <w16cid:commentId w16cid:paraId="0F13CCD6" w16cid:durableId="6BBC78E5"/>
  <w16cid:commentId w16cid:paraId="6943A783" w16cid:durableId="0558A3E2"/>
  <w16cid:commentId w16cid:paraId="7BAE2BFB" w16cid:durableId="503B3D89"/>
  <w16cid:commentId w16cid:paraId="6245B4A3" w16cid:durableId="26486B00"/>
  <w16cid:commentId w16cid:paraId="5C80F8EA" w16cid:durableId="799425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232246" w14:textId="77777777" w:rsidR="005A5F26" w:rsidRDefault="005A5F26" w:rsidP="00BE02F8">
      <w:r>
        <w:separator/>
      </w:r>
    </w:p>
  </w:endnote>
  <w:endnote w:type="continuationSeparator" w:id="0">
    <w:p w14:paraId="7C36C9B5" w14:textId="77777777" w:rsidR="005A5F26" w:rsidRDefault="005A5F26" w:rsidP="00BE02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badi Extra Light">
    <w:charset w:val="00"/>
    <w:family w:val="swiss"/>
    <w:pitch w:val="variable"/>
    <w:sig w:usb0="8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ustomXmlInsRangeStart w:id="555" w:author="Yoel Shkolnisky" w:date="2025-01-09T11:09:00Z"/>
  <w:sdt>
    <w:sdtPr>
      <w:id w:val="-513233195"/>
      <w:docPartObj>
        <w:docPartGallery w:val="Page Numbers (Bottom of Page)"/>
        <w:docPartUnique/>
      </w:docPartObj>
    </w:sdtPr>
    <w:sdtEndPr>
      <w:rPr>
        <w:noProof/>
      </w:rPr>
    </w:sdtEndPr>
    <w:sdtContent>
      <w:customXmlInsRangeEnd w:id="555"/>
      <w:p w14:paraId="0773BADE" w14:textId="45B8E483" w:rsidR="00151F4C" w:rsidRDefault="00151F4C">
        <w:pPr>
          <w:pStyle w:val="Footer"/>
          <w:jc w:val="center"/>
          <w:rPr>
            <w:ins w:id="556" w:author="Yoel Shkolnisky" w:date="2025-01-09T11:09:00Z" w16du:dateUtc="2025-01-09T09:09:00Z"/>
          </w:rPr>
        </w:pPr>
        <w:ins w:id="557" w:author="Yoel Shkolnisky" w:date="2025-01-09T11:10:00Z" w16du:dateUtc="2025-01-09T09:10:00Z">
          <w:r w:rsidRPr="00151F4C">
            <w:rPr>
              <w:b/>
              <w:bCs/>
              <w:noProof/>
            </w:rPr>
            <w:fldChar w:fldCharType="begin"/>
          </w:r>
          <w:r w:rsidRPr="00151F4C">
            <w:rPr>
              <w:b/>
              <w:bCs/>
              <w:noProof/>
            </w:rPr>
            <w:instrText xml:space="preserve"> PAGE  \* Arabic  \* MERGEFORMAT </w:instrText>
          </w:r>
          <w:r w:rsidRPr="00151F4C">
            <w:rPr>
              <w:b/>
              <w:bCs/>
              <w:noProof/>
            </w:rPr>
            <w:fldChar w:fldCharType="separate"/>
          </w:r>
          <w:r w:rsidRPr="00151F4C">
            <w:rPr>
              <w:b/>
              <w:bCs/>
              <w:noProof/>
            </w:rPr>
            <w:t>1</w:t>
          </w:r>
          <w:r w:rsidRPr="00151F4C">
            <w:rPr>
              <w:b/>
              <w:bCs/>
              <w:noProof/>
            </w:rPr>
            <w:fldChar w:fldCharType="end"/>
          </w:r>
          <w:r>
            <w:rPr>
              <w:noProof/>
            </w:rPr>
            <w:t xml:space="preserve"> of </w:t>
          </w:r>
          <w:r w:rsidRPr="00151F4C">
            <w:rPr>
              <w:b/>
              <w:bCs/>
              <w:noProof/>
            </w:rPr>
            <w:fldChar w:fldCharType="begin"/>
          </w:r>
          <w:r w:rsidRPr="00151F4C">
            <w:rPr>
              <w:b/>
              <w:bCs/>
              <w:noProof/>
            </w:rPr>
            <w:instrText xml:space="preserve"> NUMPAGES  \* Arabic  \* MERGEFORMAT </w:instrText>
          </w:r>
          <w:r w:rsidRPr="00151F4C">
            <w:rPr>
              <w:b/>
              <w:bCs/>
              <w:noProof/>
            </w:rPr>
            <w:fldChar w:fldCharType="separate"/>
          </w:r>
          <w:r w:rsidRPr="00151F4C">
            <w:rPr>
              <w:b/>
              <w:bCs/>
              <w:noProof/>
            </w:rPr>
            <w:t>2</w:t>
          </w:r>
          <w:r w:rsidRPr="00151F4C">
            <w:rPr>
              <w:b/>
              <w:bCs/>
              <w:noProof/>
            </w:rPr>
            <w:fldChar w:fldCharType="end"/>
          </w:r>
        </w:ins>
      </w:p>
      <w:customXmlInsRangeStart w:id="558" w:author="Yoel Shkolnisky" w:date="2025-01-09T11:09:00Z"/>
    </w:sdtContent>
  </w:sdt>
  <w:customXmlInsRangeEnd w:id="558"/>
  <w:p w14:paraId="56B8921E" w14:textId="77777777" w:rsidR="00151F4C" w:rsidRDefault="00151F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A3DE49" w14:textId="77777777" w:rsidR="005A5F26" w:rsidRDefault="005A5F26" w:rsidP="00BE02F8">
      <w:r>
        <w:separator/>
      </w:r>
    </w:p>
  </w:footnote>
  <w:footnote w:type="continuationSeparator" w:id="0">
    <w:p w14:paraId="2FABAFC1" w14:textId="77777777" w:rsidR="005A5F26" w:rsidRDefault="005A5F26" w:rsidP="00BE02F8">
      <w:r>
        <w:continuationSeparator/>
      </w:r>
    </w:p>
  </w:footnote>
  <w:footnote w:id="1">
    <w:p w14:paraId="00F2D35F" w14:textId="0B609B45" w:rsidR="003C2C05" w:rsidRDefault="003C2C05">
      <w:pPr>
        <w:pStyle w:val="FootnoteText"/>
      </w:pPr>
      <w:r>
        <w:rPr>
          <w:rStyle w:val="FootnoteReference"/>
        </w:rPr>
        <w:footnoteRef/>
      </w:r>
      <w:r>
        <w:t xml:space="preserve">  A downsized version of this map was utilized. Downsampled map size</w:t>
      </w:r>
      <w:del w:id="265" w:author="Yoel Shkolnisky" w:date="2025-01-09T12:14:00Z" w16du:dateUtc="2025-01-09T10:14:00Z">
        <w:r w:rsidDel="009E22F9">
          <w:delText xml:space="preserve"> –</w:delText>
        </w:r>
      </w:del>
      <w:r>
        <w:t xml:space="preserve"> [320, 320, 320].</w:t>
      </w:r>
    </w:p>
  </w:footnote>
  <w:footnote w:id="2">
    <w:p w14:paraId="3DEC284D" w14:textId="4645B4EB" w:rsidR="00655610" w:rsidRDefault="00655610">
      <w:pPr>
        <w:pStyle w:val="FootnoteText"/>
      </w:pPr>
      <w:r>
        <w:rPr>
          <w:rStyle w:val="FootnoteReference"/>
        </w:rPr>
        <w:footnoteRef/>
      </w:r>
      <w:r>
        <w:t xml:space="preserve"> Individual test values and complete plots are available in the appendix.</w:t>
      </w:r>
    </w:p>
  </w:footnote>
  <w:footnote w:id="3">
    <w:p w14:paraId="0936A09D" w14:textId="47F3521C" w:rsidR="005108EB" w:rsidRDefault="005108EB">
      <w:pPr>
        <w:pStyle w:val="FootnoteText"/>
      </w:pPr>
      <w:r>
        <w:rPr>
          <w:rStyle w:val="FootnoteReference"/>
        </w:rPr>
        <w:footnoteRef/>
      </w:r>
      <w:r>
        <w:t xml:space="preserve"> Complete results</w:t>
      </w:r>
      <w:r w:rsidR="00F7155A">
        <w:t>, including individual test values, are</w:t>
      </w:r>
      <w:r>
        <w:t xml:space="preserve"> provided in the appendix.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D066E"/>
    <w:multiLevelType w:val="multilevel"/>
    <w:tmpl w:val="C96C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F801C7"/>
    <w:multiLevelType w:val="multilevel"/>
    <w:tmpl w:val="4A2CEE4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644"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1D3236"/>
    <w:multiLevelType w:val="multilevel"/>
    <w:tmpl w:val="63FC4D40"/>
    <w:lvl w:ilvl="0">
      <w:start w:val="1"/>
      <w:numFmt w:val="bullet"/>
      <w:lvlText w:val=""/>
      <w:lvlJc w:val="left"/>
      <w:pPr>
        <w:tabs>
          <w:tab w:val="num" w:pos="720"/>
        </w:tabs>
        <w:ind w:left="720" w:hanging="360"/>
      </w:pPr>
      <w:rPr>
        <w:rFonts w:ascii="Symbol" w:hAnsi="Symbol" w:hint="default"/>
        <w:b/>
        <w:bCs/>
      </w:rPr>
    </w:lvl>
    <w:lvl w:ilvl="1">
      <w:start w:val="1"/>
      <w:numFmt w:val="decimal"/>
      <w:lvlText w:val="%2."/>
      <w:lvlJc w:val="left"/>
      <w:pPr>
        <w:ind w:left="1211"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A85D4F"/>
    <w:multiLevelType w:val="multilevel"/>
    <w:tmpl w:val="D5B40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9B6510"/>
    <w:multiLevelType w:val="multilevel"/>
    <w:tmpl w:val="D41E030A"/>
    <w:lvl w:ilvl="0">
      <w:start w:val="13"/>
      <w:numFmt w:val="decimal"/>
      <w:lvlText w:val="%1."/>
      <w:lvlJc w:val="left"/>
      <w:pPr>
        <w:tabs>
          <w:tab w:val="num" w:pos="720"/>
        </w:tabs>
        <w:ind w:left="720" w:hanging="360"/>
      </w:pPr>
    </w:lvl>
    <w:lvl w:ilvl="1">
      <w:start w:val="1"/>
      <w:numFmt w:val="bullet"/>
      <w:lvlText w:val=""/>
      <w:lvlJc w:val="left"/>
      <w:pPr>
        <w:ind w:left="786"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4018D0"/>
    <w:multiLevelType w:val="multilevel"/>
    <w:tmpl w:val="15828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2C7A35"/>
    <w:multiLevelType w:val="multilevel"/>
    <w:tmpl w:val="90CC8EEA"/>
    <w:lvl w:ilvl="0">
      <w:start w:val="1"/>
      <w:numFmt w:val="decimal"/>
      <w:lvlText w:val="%1."/>
      <w:lvlJc w:val="left"/>
      <w:pPr>
        <w:tabs>
          <w:tab w:val="num" w:pos="644"/>
        </w:tabs>
        <w:ind w:left="644" w:hanging="360"/>
      </w:pPr>
      <w:rPr>
        <w:b/>
        <w:bCs/>
      </w:r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7" w15:restartNumberingAfterBreak="0">
    <w:nsid w:val="1B496579"/>
    <w:multiLevelType w:val="multilevel"/>
    <w:tmpl w:val="67E2DCAA"/>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E11608"/>
    <w:multiLevelType w:val="multilevel"/>
    <w:tmpl w:val="BD4E1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D41147"/>
    <w:multiLevelType w:val="multilevel"/>
    <w:tmpl w:val="ADC4CB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i w:val="0"/>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3E7841"/>
    <w:multiLevelType w:val="multilevel"/>
    <w:tmpl w:val="5DFA9EF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1" w15:restartNumberingAfterBreak="0">
    <w:nsid w:val="219762A6"/>
    <w:multiLevelType w:val="hybridMultilevel"/>
    <w:tmpl w:val="95F2D1D4"/>
    <w:lvl w:ilvl="0" w:tplc="CF00DD0E">
      <w:start w:val="3"/>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8D45F2"/>
    <w:multiLevelType w:val="multilevel"/>
    <w:tmpl w:val="53C882A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23C86156"/>
    <w:multiLevelType w:val="multilevel"/>
    <w:tmpl w:val="06E83B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928"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1C34D5"/>
    <w:multiLevelType w:val="multilevel"/>
    <w:tmpl w:val="D41E030A"/>
    <w:lvl w:ilvl="0">
      <w:start w:val="13"/>
      <w:numFmt w:val="decimal"/>
      <w:lvlText w:val="%1."/>
      <w:lvlJc w:val="left"/>
      <w:pPr>
        <w:tabs>
          <w:tab w:val="num" w:pos="720"/>
        </w:tabs>
        <w:ind w:left="720" w:hanging="360"/>
      </w:pPr>
    </w:lvl>
    <w:lvl w:ilvl="1">
      <w:start w:val="1"/>
      <w:numFmt w:val="bullet"/>
      <w:lvlText w:val=""/>
      <w:lvlJc w:val="left"/>
      <w:pPr>
        <w:ind w:left="786"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FB4D61"/>
    <w:multiLevelType w:val="hybridMultilevel"/>
    <w:tmpl w:val="4E50B5F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E16482F"/>
    <w:multiLevelType w:val="multilevel"/>
    <w:tmpl w:val="DE063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B60FFE"/>
    <w:multiLevelType w:val="multilevel"/>
    <w:tmpl w:val="47EC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19327A"/>
    <w:multiLevelType w:val="multilevel"/>
    <w:tmpl w:val="5B7C0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CE143D"/>
    <w:multiLevelType w:val="multilevel"/>
    <w:tmpl w:val="1D628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2A39A8"/>
    <w:multiLevelType w:val="multilevel"/>
    <w:tmpl w:val="28640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B44EC6"/>
    <w:multiLevelType w:val="hybridMultilevel"/>
    <w:tmpl w:val="B8121212"/>
    <w:lvl w:ilvl="0" w:tplc="CF00DD0E">
      <w:start w:val="3"/>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B697992"/>
    <w:multiLevelType w:val="multilevel"/>
    <w:tmpl w:val="5E4AC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3205E0"/>
    <w:multiLevelType w:val="multilevel"/>
    <w:tmpl w:val="491661B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15:restartNumberingAfterBreak="0">
    <w:nsid w:val="3C636E2C"/>
    <w:multiLevelType w:val="multilevel"/>
    <w:tmpl w:val="D41E030A"/>
    <w:lvl w:ilvl="0">
      <w:start w:val="13"/>
      <w:numFmt w:val="decimal"/>
      <w:lvlText w:val="%1."/>
      <w:lvlJc w:val="left"/>
      <w:pPr>
        <w:tabs>
          <w:tab w:val="num" w:pos="720"/>
        </w:tabs>
        <w:ind w:left="720" w:hanging="360"/>
      </w:pPr>
    </w:lvl>
    <w:lvl w:ilvl="1">
      <w:start w:val="1"/>
      <w:numFmt w:val="bullet"/>
      <w:lvlText w:val=""/>
      <w:lvlJc w:val="left"/>
      <w:pPr>
        <w:ind w:left="786"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C03ABA"/>
    <w:multiLevelType w:val="multilevel"/>
    <w:tmpl w:val="54EAE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252781"/>
    <w:multiLevelType w:val="hybridMultilevel"/>
    <w:tmpl w:val="F0F21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317902"/>
    <w:multiLevelType w:val="multilevel"/>
    <w:tmpl w:val="C12E7B70"/>
    <w:lvl w:ilvl="0">
      <w:start w:val="1"/>
      <w:numFmt w:val="decimal"/>
      <w:lvlText w:val="%1."/>
      <w:lvlJc w:val="left"/>
      <w:pPr>
        <w:tabs>
          <w:tab w:val="num" w:pos="1080"/>
        </w:tabs>
        <w:ind w:left="1080" w:hanging="360"/>
      </w:pPr>
      <w:rPr>
        <w:b/>
        <w:bCs/>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8" w15:restartNumberingAfterBreak="0">
    <w:nsid w:val="4281204B"/>
    <w:multiLevelType w:val="multilevel"/>
    <w:tmpl w:val="324E3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CF4EE1"/>
    <w:multiLevelType w:val="hybridMultilevel"/>
    <w:tmpl w:val="DAF4618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6C45E9"/>
    <w:multiLevelType w:val="multilevel"/>
    <w:tmpl w:val="82DCD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EA3738"/>
    <w:multiLevelType w:val="multilevel"/>
    <w:tmpl w:val="51767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191A14"/>
    <w:multiLevelType w:val="multilevel"/>
    <w:tmpl w:val="FD240EA2"/>
    <w:lvl w:ilvl="0">
      <w:start w:val="1"/>
      <w:numFmt w:val="decimal"/>
      <w:lvlText w:val="%1."/>
      <w:lvlJc w:val="left"/>
      <w:pPr>
        <w:tabs>
          <w:tab w:val="num" w:pos="1080"/>
        </w:tabs>
        <w:ind w:left="1080" w:hanging="360"/>
      </w:pPr>
      <w:rPr>
        <w:b/>
        <w:bCs/>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15:restartNumberingAfterBreak="0">
    <w:nsid w:val="4C8D6F67"/>
    <w:multiLevelType w:val="multilevel"/>
    <w:tmpl w:val="01440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2E1B28"/>
    <w:multiLevelType w:val="multilevel"/>
    <w:tmpl w:val="0FDA7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8376C9"/>
    <w:multiLevelType w:val="multilevel"/>
    <w:tmpl w:val="8C10B3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299710A"/>
    <w:multiLevelType w:val="hybridMultilevel"/>
    <w:tmpl w:val="D708F06E"/>
    <w:lvl w:ilvl="0" w:tplc="CF00DD0E">
      <w:start w:val="3"/>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9A0915"/>
    <w:multiLevelType w:val="hybridMultilevel"/>
    <w:tmpl w:val="54687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6954B1A"/>
    <w:multiLevelType w:val="hybridMultilevel"/>
    <w:tmpl w:val="C7709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7441B65"/>
    <w:multiLevelType w:val="multilevel"/>
    <w:tmpl w:val="66006AB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0" w15:restartNumberingAfterBreak="0">
    <w:nsid w:val="60E8771C"/>
    <w:multiLevelType w:val="multilevel"/>
    <w:tmpl w:val="57C46B52"/>
    <w:lvl w:ilvl="0">
      <w:start w:val="1"/>
      <w:numFmt w:val="bullet"/>
      <w:lvlText w:val=""/>
      <w:lvlJc w:val="left"/>
      <w:pPr>
        <w:tabs>
          <w:tab w:val="num" w:pos="720"/>
        </w:tabs>
        <w:ind w:left="720" w:hanging="360"/>
      </w:pPr>
      <w:rPr>
        <w:rFonts w:ascii="Symbol" w:hAnsi="Symbol" w:hint="default"/>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2EF3286"/>
    <w:multiLevelType w:val="multilevel"/>
    <w:tmpl w:val="D41E030A"/>
    <w:lvl w:ilvl="0">
      <w:start w:val="13"/>
      <w:numFmt w:val="decimal"/>
      <w:lvlText w:val="%1."/>
      <w:lvlJc w:val="left"/>
      <w:pPr>
        <w:tabs>
          <w:tab w:val="num" w:pos="720"/>
        </w:tabs>
        <w:ind w:left="720" w:hanging="360"/>
      </w:pPr>
    </w:lvl>
    <w:lvl w:ilvl="1">
      <w:start w:val="1"/>
      <w:numFmt w:val="bullet"/>
      <w:lvlText w:val=""/>
      <w:lvlJc w:val="left"/>
      <w:pPr>
        <w:ind w:left="786"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39E6147"/>
    <w:multiLevelType w:val="hybridMultilevel"/>
    <w:tmpl w:val="0F1E563E"/>
    <w:lvl w:ilvl="0" w:tplc="0BB8FE94">
      <w:start w:val="1"/>
      <w:numFmt w:val="decimal"/>
      <w:lvlText w:val="%1."/>
      <w:lvlJc w:val="left"/>
      <w:pPr>
        <w:ind w:left="928"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3AA4008"/>
    <w:multiLevelType w:val="multilevel"/>
    <w:tmpl w:val="4504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3B7897"/>
    <w:multiLevelType w:val="multilevel"/>
    <w:tmpl w:val="F14C9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D80308"/>
    <w:multiLevelType w:val="hybridMultilevel"/>
    <w:tmpl w:val="B1D6E3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B450C9A"/>
    <w:multiLevelType w:val="multilevel"/>
    <w:tmpl w:val="5268E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996BBD"/>
    <w:multiLevelType w:val="multilevel"/>
    <w:tmpl w:val="DC86B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D6C1AAF"/>
    <w:multiLevelType w:val="multilevel"/>
    <w:tmpl w:val="B294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DBC0CFA"/>
    <w:multiLevelType w:val="multilevel"/>
    <w:tmpl w:val="541AD16E"/>
    <w:lvl w:ilvl="0">
      <w:start w:val="1"/>
      <w:numFmt w:val="decimal"/>
      <w:lvlText w:val="%1."/>
      <w:lvlJc w:val="left"/>
      <w:pPr>
        <w:tabs>
          <w:tab w:val="num" w:pos="786"/>
        </w:tabs>
        <w:ind w:left="786" w:hanging="360"/>
      </w:pPr>
      <w:rPr>
        <w:b/>
        <w:bCs/>
      </w:rPr>
    </w:lvl>
    <w:lvl w:ilvl="1">
      <w:start w:val="3"/>
      <w:numFmt w:val="bullet"/>
      <w:lvlText w:val="-"/>
      <w:lvlJc w:val="left"/>
      <w:pPr>
        <w:ind w:left="360" w:hanging="360"/>
      </w:pPr>
      <w:rPr>
        <w:rFonts w:ascii="Aptos" w:eastAsiaTheme="minorHAnsi" w:hAnsi="Aptos" w:cstheme="minorBidi" w:hint="default"/>
      </w:rPr>
    </w:lvl>
    <w:lvl w:ilvl="2">
      <w:start w:val="1"/>
      <w:numFmt w:val="bullet"/>
      <w:lvlText w:val=""/>
      <w:lvlJc w:val="left"/>
      <w:pPr>
        <w:tabs>
          <w:tab w:val="num" w:pos="2226"/>
        </w:tabs>
        <w:ind w:left="2226" w:hanging="360"/>
      </w:pPr>
      <w:rPr>
        <w:rFonts w:ascii="Wingdings" w:hAnsi="Wingdings" w:hint="default"/>
        <w:sz w:val="20"/>
      </w:r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50" w15:restartNumberingAfterBreak="0">
    <w:nsid w:val="6FF13585"/>
    <w:multiLevelType w:val="multilevel"/>
    <w:tmpl w:val="E8F6A51A"/>
    <w:lvl w:ilvl="0">
      <w:start w:val="1"/>
      <w:numFmt w:val="bullet"/>
      <w:lvlText w:val="o"/>
      <w:lvlJc w:val="left"/>
      <w:pPr>
        <w:tabs>
          <w:tab w:val="num" w:pos="1070"/>
        </w:tabs>
        <w:ind w:left="1070" w:hanging="360"/>
      </w:pPr>
      <w:rPr>
        <w:rFonts w:ascii="Courier New" w:hAnsi="Courier New" w:cs="Courier New"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51" w15:restartNumberingAfterBreak="0">
    <w:nsid w:val="70180D6F"/>
    <w:multiLevelType w:val="multilevel"/>
    <w:tmpl w:val="D41E030A"/>
    <w:lvl w:ilvl="0">
      <w:start w:val="13"/>
      <w:numFmt w:val="decimal"/>
      <w:lvlText w:val="%1."/>
      <w:lvlJc w:val="left"/>
      <w:pPr>
        <w:tabs>
          <w:tab w:val="num" w:pos="720"/>
        </w:tabs>
        <w:ind w:left="720" w:hanging="360"/>
      </w:pPr>
    </w:lvl>
    <w:lvl w:ilvl="1">
      <w:start w:val="1"/>
      <w:numFmt w:val="bullet"/>
      <w:lvlText w:val=""/>
      <w:lvlJc w:val="left"/>
      <w:pPr>
        <w:ind w:left="786"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0721376"/>
    <w:multiLevelType w:val="multilevel"/>
    <w:tmpl w:val="63763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4"/>
      <w:numFmt w:val="bullet"/>
      <w:lvlText w:val="-"/>
      <w:lvlJc w:val="left"/>
      <w:pPr>
        <w:ind w:left="2880" w:hanging="360"/>
      </w:pPr>
      <w:rPr>
        <w:rFonts w:ascii="Aptos" w:eastAsiaTheme="minorHAnsi" w:hAnsi="Aptos" w:cstheme="minorBidi"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0CF7B91"/>
    <w:multiLevelType w:val="multilevel"/>
    <w:tmpl w:val="4C38577A"/>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1B8628D"/>
    <w:multiLevelType w:val="multilevel"/>
    <w:tmpl w:val="02FA9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38F78A7"/>
    <w:multiLevelType w:val="hybridMultilevel"/>
    <w:tmpl w:val="C22E0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5EE0CC6"/>
    <w:multiLevelType w:val="multilevel"/>
    <w:tmpl w:val="542CAD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75A05EC"/>
    <w:multiLevelType w:val="multilevel"/>
    <w:tmpl w:val="330E289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76D6AD3"/>
    <w:multiLevelType w:val="hybridMultilevel"/>
    <w:tmpl w:val="88CC8BEE"/>
    <w:lvl w:ilvl="0" w:tplc="A3C0643E">
      <w:start w:val="1"/>
      <w:numFmt w:val="decimal"/>
      <w:lvlText w:val="%1."/>
      <w:lvlJc w:val="left"/>
      <w:pPr>
        <w:ind w:left="720" w:hanging="360"/>
      </w:pPr>
      <w:rPr>
        <w:rFonts w:hint="default"/>
        <w:sz w:val="24"/>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949414D"/>
    <w:multiLevelType w:val="multilevel"/>
    <w:tmpl w:val="AB928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C1F79DD"/>
    <w:multiLevelType w:val="multilevel"/>
    <w:tmpl w:val="F3824FE6"/>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1" w15:restartNumberingAfterBreak="0">
    <w:nsid w:val="7DC96A3E"/>
    <w:multiLevelType w:val="multilevel"/>
    <w:tmpl w:val="B7EED4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4"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E641505"/>
    <w:multiLevelType w:val="multilevel"/>
    <w:tmpl w:val="27FAF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F3F7051"/>
    <w:multiLevelType w:val="hybridMultilevel"/>
    <w:tmpl w:val="4C9EB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4688237">
    <w:abstractNumId w:val="2"/>
  </w:num>
  <w:num w:numId="2" w16cid:durableId="241764477">
    <w:abstractNumId w:val="40"/>
  </w:num>
  <w:num w:numId="3" w16cid:durableId="734354990">
    <w:abstractNumId w:val="45"/>
  </w:num>
  <w:num w:numId="4" w16cid:durableId="414017891">
    <w:abstractNumId w:val="10"/>
  </w:num>
  <w:num w:numId="5" w16cid:durableId="1735084405">
    <w:abstractNumId w:val="42"/>
  </w:num>
  <w:num w:numId="6" w16cid:durableId="914242790">
    <w:abstractNumId w:val="22"/>
  </w:num>
  <w:num w:numId="7" w16cid:durableId="1153061104">
    <w:abstractNumId w:val="57"/>
  </w:num>
  <w:num w:numId="8" w16cid:durableId="635524304">
    <w:abstractNumId w:val="53"/>
  </w:num>
  <w:num w:numId="9" w16cid:durableId="45420541">
    <w:abstractNumId w:val="7"/>
  </w:num>
  <w:num w:numId="10" w16cid:durableId="1123383596">
    <w:abstractNumId w:val="21"/>
  </w:num>
  <w:num w:numId="11" w16cid:durableId="808746307">
    <w:abstractNumId w:val="5"/>
  </w:num>
  <w:num w:numId="12" w16cid:durableId="679814552">
    <w:abstractNumId w:val="30"/>
  </w:num>
  <w:num w:numId="13" w16cid:durableId="1419448393">
    <w:abstractNumId w:val="47"/>
  </w:num>
  <w:num w:numId="14" w16cid:durableId="1687488200">
    <w:abstractNumId w:val="56"/>
  </w:num>
  <w:num w:numId="15" w16cid:durableId="2029944718">
    <w:abstractNumId w:val="34"/>
  </w:num>
  <w:num w:numId="16" w16cid:durableId="203950074">
    <w:abstractNumId w:val="20"/>
  </w:num>
  <w:num w:numId="17" w16cid:durableId="1536120951">
    <w:abstractNumId w:val="13"/>
  </w:num>
  <w:num w:numId="18" w16cid:durableId="1421831876">
    <w:abstractNumId w:val="1"/>
  </w:num>
  <w:num w:numId="19" w16cid:durableId="944271825">
    <w:abstractNumId w:val="9"/>
  </w:num>
  <w:num w:numId="20" w16cid:durableId="2056660772">
    <w:abstractNumId w:val="24"/>
  </w:num>
  <w:num w:numId="21" w16cid:durableId="1629356879">
    <w:abstractNumId w:val="4"/>
  </w:num>
  <w:num w:numId="22" w16cid:durableId="886182486">
    <w:abstractNumId w:val="14"/>
  </w:num>
  <w:num w:numId="23" w16cid:durableId="1868327819">
    <w:abstractNumId w:val="51"/>
  </w:num>
  <w:num w:numId="24" w16cid:durableId="1387607696">
    <w:abstractNumId w:val="41"/>
  </w:num>
  <w:num w:numId="25" w16cid:durableId="693313494">
    <w:abstractNumId w:val="25"/>
  </w:num>
  <w:num w:numId="26" w16cid:durableId="1472556670">
    <w:abstractNumId w:val="3"/>
  </w:num>
  <w:num w:numId="27" w16cid:durableId="2076388553">
    <w:abstractNumId w:val="17"/>
  </w:num>
  <w:num w:numId="28" w16cid:durableId="808287556">
    <w:abstractNumId w:val="16"/>
  </w:num>
  <w:num w:numId="29" w16cid:durableId="1037000467">
    <w:abstractNumId w:val="43"/>
  </w:num>
  <w:num w:numId="30" w16cid:durableId="590966190">
    <w:abstractNumId w:val="48"/>
  </w:num>
  <w:num w:numId="31" w16cid:durableId="1717578419">
    <w:abstractNumId w:val="0"/>
  </w:num>
  <w:num w:numId="32" w16cid:durableId="1972519946">
    <w:abstractNumId w:val="31"/>
  </w:num>
  <w:num w:numId="33" w16cid:durableId="2137522684">
    <w:abstractNumId w:val="54"/>
  </w:num>
  <w:num w:numId="34" w16cid:durableId="1170949093">
    <w:abstractNumId w:val="28"/>
  </w:num>
  <w:num w:numId="35" w16cid:durableId="1905484879">
    <w:abstractNumId w:val="46"/>
  </w:num>
  <w:num w:numId="36" w16cid:durableId="1036127611">
    <w:abstractNumId w:val="44"/>
  </w:num>
  <w:num w:numId="37" w16cid:durableId="1113280767">
    <w:abstractNumId w:val="8"/>
  </w:num>
  <w:num w:numId="38" w16cid:durableId="1239561118">
    <w:abstractNumId w:val="33"/>
  </w:num>
  <w:num w:numId="39" w16cid:durableId="2116441468">
    <w:abstractNumId w:val="59"/>
  </w:num>
  <w:num w:numId="40" w16cid:durableId="384791252">
    <w:abstractNumId w:val="52"/>
  </w:num>
  <w:num w:numId="41" w16cid:durableId="1293243769">
    <w:abstractNumId w:val="18"/>
  </w:num>
  <w:num w:numId="42" w16cid:durableId="1621764684">
    <w:abstractNumId w:val="35"/>
  </w:num>
  <w:num w:numId="43" w16cid:durableId="1815945017">
    <w:abstractNumId w:val="26"/>
  </w:num>
  <w:num w:numId="44" w16cid:durableId="1251740142">
    <w:abstractNumId w:val="37"/>
  </w:num>
  <w:num w:numId="45" w16cid:durableId="439956463">
    <w:abstractNumId w:val="58"/>
  </w:num>
  <w:num w:numId="46" w16cid:durableId="1090008932">
    <w:abstractNumId w:val="49"/>
  </w:num>
  <w:num w:numId="47" w16cid:durableId="2129079415">
    <w:abstractNumId w:val="60"/>
  </w:num>
  <w:num w:numId="48" w16cid:durableId="896629085">
    <w:abstractNumId w:val="50"/>
  </w:num>
  <w:num w:numId="49" w16cid:durableId="824588572">
    <w:abstractNumId w:val="27"/>
  </w:num>
  <w:num w:numId="50" w16cid:durableId="1284455870">
    <w:abstractNumId w:val="32"/>
  </w:num>
  <w:num w:numId="51" w16cid:durableId="1553955991">
    <w:abstractNumId w:val="29"/>
  </w:num>
  <w:num w:numId="52" w16cid:durableId="1981305486">
    <w:abstractNumId w:val="38"/>
  </w:num>
  <w:num w:numId="53" w16cid:durableId="795293654">
    <w:abstractNumId w:val="39"/>
  </w:num>
  <w:num w:numId="54" w16cid:durableId="882712988">
    <w:abstractNumId w:val="23"/>
  </w:num>
  <w:num w:numId="55" w16cid:durableId="1257245650">
    <w:abstractNumId w:val="12"/>
  </w:num>
  <w:num w:numId="56" w16cid:durableId="72439638">
    <w:abstractNumId w:val="36"/>
  </w:num>
  <w:num w:numId="57" w16cid:durableId="1982271564">
    <w:abstractNumId w:val="6"/>
  </w:num>
  <w:num w:numId="58" w16cid:durableId="591623315">
    <w:abstractNumId w:val="62"/>
  </w:num>
  <w:num w:numId="59" w16cid:durableId="1604455350">
    <w:abstractNumId w:val="19"/>
  </w:num>
  <w:num w:numId="60" w16cid:durableId="1063718713">
    <w:abstractNumId w:val="63"/>
  </w:num>
  <w:num w:numId="61" w16cid:durableId="530457033">
    <w:abstractNumId w:val="61"/>
  </w:num>
  <w:num w:numId="62" w16cid:durableId="306083588">
    <w:abstractNumId w:val="11"/>
  </w:num>
  <w:num w:numId="63" w16cid:durableId="555162404">
    <w:abstractNumId w:val="55"/>
  </w:num>
  <w:num w:numId="64" w16cid:durableId="1097794650">
    <w:abstractNumId w:val="15"/>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Yoel Shkolnisky">
    <w15:presenceInfo w15:providerId="AD" w15:userId="S::yoelsh@tauex.tau.ac.il::80b1fd5f-5c51-4c37-bd81-45a2062b06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564"/>
    <w:rsid w:val="00001279"/>
    <w:rsid w:val="00002D6F"/>
    <w:rsid w:val="00005DA1"/>
    <w:rsid w:val="00006950"/>
    <w:rsid w:val="0001002D"/>
    <w:rsid w:val="00010363"/>
    <w:rsid w:val="00010584"/>
    <w:rsid w:val="00010B4F"/>
    <w:rsid w:val="000129BE"/>
    <w:rsid w:val="00016D7C"/>
    <w:rsid w:val="000220F0"/>
    <w:rsid w:val="00035944"/>
    <w:rsid w:val="0003603E"/>
    <w:rsid w:val="000443D8"/>
    <w:rsid w:val="00044546"/>
    <w:rsid w:val="0004531A"/>
    <w:rsid w:val="00046833"/>
    <w:rsid w:val="00046E0D"/>
    <w:rsid w:val="00051AC6"/>
    <w:rsid w:val="00053F68"/>
    <w:rsid w:val="00060D75"/>
    <w:rsid w:val="00062A9E"/>
    <w:rsid w:val="000743DC"/>
    <w:rsid w:val="000770E7"/>
    <w:rsid w:val="00081865"/>
    <w:rsid w:val="00081A02"/>
    <w:rsid w:val="00087644"/>
    <w:rsid w:val="0009029F"/>
    <w:rsid w:val="000905E8"/>
    <w:rsid w:val="000931E3"/>
    <w:rsid w:val="00095C2D"/>
    <w:rsid w:val="00095D3A"/>
    <w:rsid w:val="000A2B87"/>
    <w:rsid w:val="000B1896"/>
    <w:rsid w:val="000B3F4E"/>
    <w:rsid w:val="000B67FB"/>
    <w:rsid w:val="000B72F1"/>
    <w:rsid w:val="000B7B84"/>
    <w:rsid w:val="000C12E3"/>
    <w:rsid w:val="000C242B"/>
    <w:rsid w:val="000C3884"/>
    <w:rsid w:val="000C4E22"/>
    <w:rsid w:val="000C7627"/>
    <w:rsid w:val="000D234A"/>
    <w:rsid w:val="000D2E82"/>
    <w:rsid w:val="000D5B11"/>
    <w:rsid w:val="000D7214"/>
    <w:rsid w:val="000E3156"/>
    <w:rsid w:val="000E6AF0"/>
    <w:rsid w:val="000E71DA"/>
    <w:rsid w:val="000E72A5"/>
    <w:rsid w:val="000F0BAA"/>
    <w:rsid w:val="000F35A4"/>
    <w:rsid w:val="000F6001"/>
    <w:rsid w:val="001009AD"/>
    <w:rsid w:val="001011CD"/>
    <w:rsid w:val="001016BE"/>
    <w:rsid w:val="00102AF3"/>
    <w:rsid w:val="00103400"/>
    <w:rsid w:val="00103891"/>
    <w:rsid w:val="00104273"/>
    <w:rsid w:val="00107FB4"/>
    <w:rsid w:val="00111408"/>
    <w:rsid w:val="00111539"/>
    <w:rsid w:val="00114CC2"/>
    <w:rsid w:val="00120E42"/>
    <w:rsid w:val="00121518"/>
    <w:rsid w:val="00123CCB"/>
    <w:rsid w:val="00124A8F"/>
    <w:rsid w:val="001310E6"/>
    <w:rsid w:val="00131506"/>
    <w:rsid w:val="00141E5C"/>
    <w:rsid w:val="00143022"/>
    <w:rsid w:val="001438EC"/>
    <w:rsid w:val="0014442A"/>
    <w:rsid w:val="0014461C"/>
    <w:rsid w:val="00144D68"/>
    <w:rsid w:val="00145ED4"/>
    <w:rsid w:val="001466C7"/>
    <w:rsid w:val="001518B1"/>
    <w:rsid w:val="00151BE2"/>
    <w:rsid w:val="00151F4C"/>
    <w:rsid w:val="001546A1"/>
    <w:rsid w:val="00155834"/>
    <w:rsid w:val="00155FA6"/>
    <w:rsid w:val="00167F4C"/>
    <w:rsid w:val="00171ABE"/>
    <w:rsid w:val="00177E47"/>
    <w:rsid w:val="001809AE"/>
    <w:rsid w:val="0018769A"/>
    <w:rsid w:val="00192052"/>
    <w:rsid w:val="0019244E"/>
    <w:rsid w:val="00193199"/>
    <w:rsid w:val="0019357C"/>
    <w:rsid w:val="00193D78"/>
    <w:rsid w:val="00194B60"/>
    <w:rsid w:val="00196CD0"/>
    <w:rsid w:val="001A1994"/>
    <w:rsid w:val="001A32BC"/>
    <w:rsid w:val="001A359E"/>
    <w:rsid w:val="001B2D7E"/>
    <w:rsid w:val="001B3666"/>
    <w:rsid w:val="001C004B"/>
    <w:rsid w:val="001C5CD9"/>
    <w:rsid w:val="001C5E34"/>
    <w:rsid w:val="001C6884"/>
    <w:rsid w:val="001D0C1B"/>
    <w:rsid w:val="001D115F"/>
    <w:rsid w:val="001D5CB9"/>
    <w:rsid w:val="001E384A"/>
    <w:rsid w:val="001E5C1D"/>
    <w:rsid w:val="001E6149"/>
    <w:rsid w:val="001F1D5A"/>
    <w:rsid w:val="001F50A0"/>
    <w:rsid w:val="001F50CB"/>
    <w:rsid w:val="001F61C8"/>
    <w:rsid w:val="001F6D8B"/>
    <w:rsid w:val="002024DE"/>
    <w:rsid w:val="0020323F"/>
    <w:rsid w:val="00206A29"/>
    <w:rsid w:val="002109CA"/>
    <w:rsid w:val="00210F4C"/>
    <w:rsid w:val="00216FF0"/>
    <w:rsid w:val="0021738C"/>
    <w:rsid w:val="00222B95"/>
    <w:rsid w:val="0023003B"/>
    <w:rsid w:val="00233D84"/>
    <w:rsid w:val="002362A8"/>
    <w:rsid w:val="00237D74"/>
    <w:rsid w:val="00240BDF"/>
    <w:rsid w:val="002473B6"/>
    <w:rsid w:val="002526E0"/>
    <w:rsid w:val="0026545B"/>
    <w:rsid w:val="00266036"/>
    <w:rsid w:val="00266D4B"/>
    <w:rsid w:val="002674D2"/>
    <w:rsid w:val="00267BBE"/>
    <w:rsid w:val="00271697"/>
    <w:rsid w:val="002752FD"/>
    <w:rsid w:val="002809CD"/>
    <w:rsid w:val="00282BAF"/>
    <w:rsid w:val="002831EE"/>
    <w:rsid w:val="002832C7"/>
    <w:rsid w:val="00294C5B"/>
    <w:rsid w:val="002957A6"/>
    <w:rsid w:val="002958A9"/>
    <w:rsid w:val="00296527"/>
    <w:rsid w:val="002A415B"/>
    <w:rsid w:val="002A5101"/>
    <w:rsid w:val="002B1179"/>
    <w:rsid w:val="002B2E93"/>
    <w:rsid w:val="002B4FCB"/>
    <w:rsid w:val="002B5E40"/>
    <w:rsid w:val="002C0B22"/>
    <w:rsid w:val="002C2A33"/>
    <w:rsid w:val="002C2F6C"/>
    <w:rsid w:val="002C3DA5"/>
    <w:rsid w:val="002C6A2B"/>
    <w:rsid w:val="002C71C9"/>
    <w:rsid w:val="002D0907"/>
    <w:rsid w:val="002D0C73"/>
    <w:rsid w:val="002D74A2"/>
    <w:rsid w:val="002E463C"/>
    <w:rsid w:val="002E5D3C"/>
    <w:rsid w:val="002E769A"/>
    <w:rsid w:val="002F0EFE"/>
    <w:rsid w:val="002F168C"/>
    <w:rsid w:val="002F29C3"/>
    <w:rsid w:val="002F4897"/>
    <w:rsid w:val="0030333C"/>
    <w:rsid w:val="00303671"/>
    <w:rsid w:val="003112D9"/>
    <w:rsid w:val="003133D0"/>
    <w:rsid w:val="00313E70"/>
    <w:rsid w:val="0031613B"/>
    <w:rsid w:val="00316EDA"/>
    <w:rsid w:val="00317B74"/>
    <w:rsid w:val="003250BF"/>
    <w:rsid w:val="00325A30"/>
    <w:rsid w:val="003301B1"/>
    <w:rsid w:val="00331EF2"/>
    <w:rsid w:val="00332B81"/>
    <w:rsid w:val="003364D1"/>
    <w:rsid w:val="00337009"/>
    <w:rsid w:val="00337A5C"/>
    <w:rsid w:val="00340E5D"/>
    <w:rsid w:val="00342E10"/>
    <w:rsid w:val="00344410"/>
    <w:rsid w:val="00345B8E"/>
    <w:rsid w:val="00350513"/>
    <w:rsid w:val="00354725"/>
    <w:rsid w:val="003557F7"/>
    <w:rsid w:val="00356A5F"/>
    <w:rsid w:val="0036522B"/>
    <w:rsid w:val="0036585B"/>
    <w:rsid w:val="00372F7A"/>
    <w:rsid w:val="00374B46"/>
    <w:rsid w:val="003866A9"/>
    <w:rsid w:val="00391E76"/>
    <w:rsid w:val="0039686D"/>
    <w:rsid w:val="003A169E"/>
    <w:rsid w:val="003A172F"/>
    <w:rsid w:val="003A38DD"/>
    <w:rsid w:val="003A3F34"/>
    <w:rsid w:val="003A5457"/>
    <w:rsid w:val="003A7E77"/>
    <w:rsid w:val="003B182B"/>
    <w:rsid w:val="003B455A"/>
    <w:rsid w:val="003B51E0"/>
    <w:rsid w:val="003B7815"/>
    <w:rsid w:val="003C0CAC"/>
    <w:rsid w:val="003C2C05"/>
    <w:rsid w:val="003C7ACE"/>
    <w:rsid w:val="003D58A3"/>
    <w:rsid w:val="003D63A2"/>
    <w:rsid w:val="003D6A8A"/>
    <w:rsid w:val="003E053C"/>
    <w:rsid w:val="003E4AD2"/>
    <w:rsid w:val="003E60B7"/>
    <w:rsid w:val="003F22A2"/>
    <w:rsid w:val="003F745A"/>
    <w:rsid w:val="00400490"/>
    <w:rsid w:val="00402471"/>
    <w:rsid w:val="00402A40"/>
    <w:rsid w:val="004057E2"/>
    <w:rsid w:val="00410981"/>
    <w:rsid w:val="00415E9F"/>
    <w:rsid w:val="004205E0"/>
    <w:rsid w:val="00421EFC"/>
    <w:rsid w:val="00430015"/>
    <w:rsid w:val="004307B2"/>
    <w:rsid w:val="00430A7D"/>
    <w:rsid w:val="00437A26"/>
    <w:rsid w:val="00441827"/>
    <w:rsid w:val="00442810"/>
    <w:rsid w:val="004475B1"/>
    <w:rsid w:val="004476BB"/>
    <w:rsid w:val="004477F6"/>
    <w:rsid w:val="004478C6"/>
    <w:rsid w:val="00450672"/>
    <w:rsid w:val="0045695C"/>
    <w:rsid w:val="0046161A"/>
    <w:rsid w:val="00462EF7"/>
    <w:rsid w:val="00465EED"/>
    <w:rsid w:val="00470346"/>
    <w:rsid w:val="004704D0"/>
    <w:rsid w:val="0047172D"/>
    <w:rsid w:val="00471905"/>
    <w:rsid w:val="00472625"/>
    <w:rsid w:val="004745F3"/>
    <w:rsid w:val="00474DA8"/>
    <w:rsid w:val="00480609"/>
    <w:rsid w:val="00481C9E"/>
    <w:rsid w:val="00482E2C"/>
    <w:rsid w:val="004830B0"/>
    <w:rsid w:val="0049010C"/>
    <w:rsid w:val="004905F9"/>
    <w:rsid w:val="00494962"/>
    <w:rsid w:val="00495E88"/>
    <w:rsid w:val="00497167"/>
    <w:rsid w:val="004A03B1"/>
    <w:rsid w:val="004A248A"/>
    <w:rsid w:val="004A4AAD"/>
    <w:rsid w:val="004A548F"/>
    <w:rsid w:val="004A5CC7"/>
    <w:rsid w:val="004A5D71"/>
    <w:rsid w:val="004A6956"/>
    <w:rsid w:val="004C3020"/>
    <w:rsid w:val="004C303E"/>
    <w:rsid w:val="004C41FA"/>
    <w:rsid w:val="004C4FC0"/>
    <w:rsid w:val="004C6801"/>
    <w:rsid w:val="004D0571"/>
    <w:rsid w:val="004D4129"/>
    <w:rsid w:val="004D54D4"/>
    <w:rsid w:val="004D7ABD"/>
    <w:rsid w:val="004E4662"/>
    <w:rsid w:val="004E78FD"/>
    <w:rsid w:val="004F02AC"/>
    <w:rsid w:val="004F0A77"/>
    <w:rsid w:val="004F36D5"/>
    <w:rsid w:val="004F4C7F"/>
    <w:rsid w:val="004F7A88"/>
    <w:rsid w:val="00500167"/>
    <w:rsid w:val="005003BE"/>
    <w:rsid w:val="00503B14"/>
    <w:rsid w:val="005043FC"/>
    <w:rsid w:val="0050635D"/>
    <w:rsid w:val="0050740B"/>
    <w:rsid w:val="005108EB"/>
    <w:rsid w:val="00516945"/>
    <w:rsid w:val="0052130B"/>
    <w:rsid w:val="00522011"/>
    <w:rsid w:val="00527F8E"/>
    <w:rsid w:val="00531015"/>
    <w:rsid w:val="00532E48"/>
    <w:rsid w:val="00534D39"/>
    <w:rsid w:val="00535557"/>
    <w:rsid w:val="00540A28"/>
    <w:rsid w:val="005428B3"/>
    <w:rsid w:val="005458B6"/>
    <w:rsid w:val="0054645F"/>
    <w:rsid w:val="00547458"/>
    <w:rsid w:val="00550713"/>
    <w:rsid w:val="0055086C"/>
    <w:rsid w:val="00550F9A"/>
    <w:rsid w:val="00551AC7"/>
    <w:rsid w:val="0055555E"/>
    <w:rsid w:val="005567BB"/>
    <w:rsid w:val="005654D1"/>
    <w:rsid w:val="00570A5F"/>
    <w:rsid w:val="00570F0E"/>
    <w:rsid w:val="00573FA1"/>
    <w:rsid w:val="005845ED"/>
    <w:rsid w:val="00586CE3"/>
    <w:rsid w:val="0059120A"/>
    <w:rsid w:val="0059238A"/>
    <w:rsid w:val="00593A9A"/>
    <w:rsid w:val="0059535A"/>
    <w:rsid w:val="005A05ED"/>
    <w:rsid w:val="005A1C95"/>
    <w:rsid w:val="005A5F26"/>
    <w:rsid w:val="005A776D"/>
    <w:rsid w:val="005B0BC5"/>
    <w:rsid w:val="005B17F9"/>
    <w:rsid w:val="005B32BD"/>
    <w:rsid w:val="005B4F4D"/>
    <w:rsid w:val="005B54A7"/>
    <w:rsid w:val="005B7AB8"/>
    <w:rsid w:val="005C4AD4"/>
    <w:rsid w:val="005C4C64"/>
    <w:rsid w:val="005D1805"/>
    <w:rsid w:val="005D48DE"/>
    <w:rsid w:val="005D4D1F"/>
    <w:rsid w:val="005D56D2"/>
    <w:rsid w:val="005E33E9"/>
    <w:rsid w:val="005E6AC2"/>
    <w:rsid w:val="005E6E7B"/>
    <w:rsid w:val="005F4AF7"/>
    <w:rsid w:val="005F55E3"/>
    <w:rsid w:val="005F7815"/>
    <w:rsid w:val="006018F8"/>
    <w:rsid w:val="0060603B"/>
    <w:rsid w:val="00607928"/>
    <w:rsid w:val="00607950"/>
    <w:rsid w:val="00610601"/>
    <w:rsid w:val="00612444"/>
    <w:rsid w:val="00614E65"/>
    <w:rsid w:val="006154BD"/>
    <w:rsid w:val="00621E11"/>
    <w:rsid w:val="00624958"/>
    <w:rsid w:val="0062612A"/>
    <w:rsid w:val="00632F06"/>
    <w:rsid w:val="00634AF6"/>
    <w:rsid w:val="00637E74"/>
    <w:rsid w:val="00640C22"/>
    <w:rsid w:val="00641050"/>
    <w:rsid w:val="00641891"/>
    <w:rsid w:val="00641EB4"/>
    <w:rsid w:val="00643AF8"/>
    <w:rsid w:val="00644436"/>
    <w:rsid w:val="00644B97"/>
    <w:rsid w:val="00644D5E"/>
    <w:rsid w:val="0064691A"/>
    <w:rsid w:val="006511DB"/>
    <w:rsid w:val="00651258"/>
    <w:rsid w:val="00654322"/>
    <w:rsid w:val="00655610"/>
    <w:rsid w:val="00660163"/>
    <w:rsid w:val="006631CD"/>
    <w:rsid w:val="00663210"/>
    <w:rsid w:val="00664758"/>
    <w:rsid w:val="00665479"/>
    <w:rsid w:val="0066654C"/>
    <w:rsid w:val="00670ECB"/>
    <w:rsid w:val="00671967"/>
    <w:rsid w:val="00672AD7"/>
    <w:rsid w:val="00675034"/>
    <w:rsid w:val="0067601B"/>
    <w:rsid w:val="00677F40"/>
    <w:rsid w:val="00687979"/>
    <w:rsid w:val="00690F16"/>
    <w:rsid w:val="00691A81"/>
    <w:rsid w:val="00694CE6"/>
    <w:rsid w:val="00697473"/>
    <w:rsid w:val="006979EF"/>
    <w:rsid w:val="00697AD3"/>
    <w:rsid w:val="006A2CE2"/>
    <w:rsid w:val="006A2FD1"/>
    <w:rsid w:val="006A5BB7"/>
    <w:rsid w:val="006B01EE"/>
    <w:rsid w:val="006B0661"/>
    <w:rsid w:val="006B18E2"/>
    <w:rsid w:val="006C1F91"/>
    <w:rsid w:val="006C5B00"/>
    <w:rsid w:val="006D3AD0"/>
    <w:rsid w:val="006D6E1D"/>
    <w:rsid w:val="006E0923"/>
    <w:rsid w:val="006E6EF1"/>
    <w:rsid w:val="006F6FA7"/>
    <w:rsid w:val="006F7234"/>
    <w:rsid w:val="0070149D"/>
    <w:rsid w:val="00706245"/>
    <w:rsid w:val="0070735D"/>
    <w:rsid w:val="00710620"/>
    <w:rsid w:val="00711203"/>
    <w:rsid w:val="007136AD"/>
    <w:rsid w:val="00714BF3"/>
    <w:rsid w:val="00717343"/>
    <w:rsid w:val="007173E4"/>
    <w:rsid w:val="00717883"/>
    <w:rsid w:val="00721A5B"/>
    <w:rsid w:val="00725066"/>
    <w:rsid w:val="00726A86"/>
    <w:rsid w:val="00730ECA"/>
    <w:rsid w:val="00733749"/>
    <w:rsid w:val="007353A1"/>
    <w:rsid w:val="00743D1C"/>
    <w:rsid w:val="00744384"/>
    <w:rsid w:val="00745066"/>
    <w:rsid w:val="00745965"/>
    <w:rsid w:val="00751DC9"/>
    <w:rsid w:val="0075217F"/>
    <w:rsid w:val="00760B6E"/>
    <w:rsid w:val="00763BAD"/>
    <w:rsid w:val="00770BC4"/>
    <w:rsid w:val="00775103"/>
    <w:rsid w:val="00777ED0"/>
    <w:rsid w:val="007813AA"/>
    <w:rsid w:val="00785166"/>
    <w:rsid w:val="00787A5C"/>
    <w:rsid w:val="0079028B"/>
    <w:rsid w:val="00791237"/>
    <w:rsid w:val="007931CE"/>
    <w:rsid w:val="007940A2"/>
    <w:rsid w:val="00795CB1"/>
    <w:rsid w:val="007968C2"/>
    <w:rsid w:val="00797918"/>
    <w:rsid w:val="007A4111"/>
    <w:rsid w:val="007A4776"/>
    <w:rsid w:val="007A4918"/>
    <w:rsid w:val="007B5836"/>
    <w:rsid w:val="007B62FF"/>
    <w:rsid w:val="007B7B1C"/>
    <w:rsid w:val="007C4E9A"/>
    <w:rsid w:val="007C714D"/>
    <w:rsid w:val="007D19FE"/>
    <w:rsid w:val="007D3C5B"/>
    <w:rsid w:val="007D6EC6"/>
    <w:rsid w:val="007D7AFA"/>
    <w:rsid w:val="007E0101"/>
    <w:rsid w:val="007E1B35"/>
    <w:rsid w:val="007E3A7E"/>
    <w:rsid w:val="007E68EC"/>
    <w:rsid w:val="007F0D40"/>
    <w:rsid w:val="007F2F59"/>
    <w:rsid w:val="007F72B0"/>
    <w:rsid w:val="007F7559"/>
    <w:rsid w:val="008022B0"/>
    <w:rsid w:val="008034BA"/>
    <w:rsid w:val="00803667"/>
    <w:rsid w:val="00807574"/>
    <w:rsid w:val="0080791A"/>
    <w:rsid w:val="0081037F"/>
    <w:rsid w:val="00811295"/>
    <w:rsid w:val="00812632"/>
    <w:rsid w:val="008138DE"/>
    <w:rsid w:val="008156C9"/>
    <w:rsid w:val="00816E03"/>
    <w:rsid w:val="0082040E"/>
    <w:rsid w:val="0082097F"/>
    <w:rsid w:val="00824CAF"/>
    <w:rsid w:val="00825F0E"/>
    <w:rsid w:val="00825FC9"/>
    <w:rsid w:val="008265E9"/>
    <w:rsid w:val="00826902"/>
    <w:rsid w:val="00826BA9"/>
    <w:rsid w:val="00830003"/>
    <w:rsid w:val="00835A66"/>
    <w:rsid w:val="00836F74"/>
    <w:rsid w:val="00840B0D"/>
    <w:rsid w:val="00841FA1"/>
    <w:rsid w:val="008436C2"/>
    <w:rsid w:val="008512B5"/>
    <w:rsid w:val="00852965"/>
    <w:rsid w:val="00856836"/>
    <w:rsid w:val="008601C8"/>
    <w:rsid w:val="00860EDE"/>
    <w:rsid w:val="00870D56"/>
    <w:rsid w:val="0087377B"/>
    <w:rsid w:val="008933FC"/>
    <w:rsid w:val="008A3DF1"/>
    <w:rsid w:val="008A5035"/>
    <w:rsid w:val="008B0E3D"/>
    <w:rsid w:val="008B10ED"/>
    <w:rsid w:val="008B3706"/>
    <w:rsid w:val="008B4905"/>
    <w:rsid w:val="008B5B19"/>
    <w:rsid w:val="008C18DC"/>
    <w:rsid w:val="008C5170"/>
    <w:rsid w:val="008C680B"/>
    <w:rsid w:val="008D0CD2"/>
    <w:rsid w:val="008D0EA0"/>
    <w:rsid w:val="008D14E5"/>
    <w:rsid w:val="008D163D"/>
    <w:rsid w:val="008D19E0"/>
    <w:rsid w:val="008D53CE"/>
    <w:rsid w:val="008E2A28"/>
    <w:rsid w:val="008E3E6B"/>
    <w:rsid w:val="008E57CC"/>
    <w:rsid w:val="008F4917"/>
    <w:rsid w:val="008F62DE"/>
    <w:rsid w:val="00905A4A"/>
    <w:rsid w:val="0091201D"/>
    <w:rsid w:val="00912F4F"/>
    <w:rsid w:val="00916528"/>
    <w:rsid w:val="0091676D"/>
    <w:rsid w:val="00917A94"/>
    <w:rsid w:val="00921E22"/>
    <w:rsid w:val="00923E1F"/>
    <w:rsid w:val="009241B6"/>
    <w:rsid w:val="00927993"/>
    <w:rsid w:val="00932509"/>
    <w:rsid w:val="00933095"/>
    <w:rsid w:val="009330FC"/>
    <w:rsid w:val="00933DAB"/>
    <w:rsid w:val="00933F58"/>
    <w:rsid w:val="0093414D"/>
    <w:rsid w:val="00936A7D"/>
    <w:rsid w:val="00936A98"/>
    <w:rsid w:val="009379EE"/>
    <w:rsid w:val="00944705"/>
    <w:rsid w:val="009451DB"/>
    <w:rsid w:val="0094727D"/>
    <w:rsid w:val="00951C76"/>
    <w:rsid w:val="00952012"/>
    <w:rsid w:val="00954843"/>
    <w:rsid w:val="00954C62"/>
    <w:rsid w:val="00955C0C"/>
    <w:rsid w:val="00965DA2"/>
    <w:rsid w:val="009662BE"/>
    <w:rsid w:val="00971EE7"/>
    <w:rsid w:val="00977CFC"/>
    <w:rsid w:val="009978AD"/>
    <w:rsid w:val="009A616D"/>
    <w:rsid w:val="009A63A4"/>
    <w:rsid w:val="009B07CE"/>
    <w:rsid w:val="009B2737"/>
    <w:rsid w:val="009B3EE9"/>
    <w:rsid w:val="009B4DE9"/>
    <w:rsid w:val="009B5606"/>
    <w:rsid w:val="009B7BD7"/>
    <w:rsid w:val="009C6497"/>
    <w:rsid w:val="009D08E2"/>
    <w:rsid w:val="009D24CB"/>
    <w:rsid w:val="009D4471"/>
    <w:rsid w:val="009D6E31"/>
    <w:rsid w:val="009E0509"/>
    <w:rsid w:val="009E0D80"/>
    <w:rsid w:val="009E22F9"/>
    <w:rsid w:val="009E35BA"/>
    <w:rsid w:val="009F0292"/>
    <w:rsid w:val="009F0A98"/>
    <w:rsid w:val="009F1A23"/>
    <w:rsid w:val="009F1B0B"/>
    <w:rsid w:val="009F2379"/>
    <w:rsid w:val="009F7483"/>
    <w:rsid w:val="009F7AA1"/>
    <w:rsid w:val="009F7B2E"/>
    <w:rsid w:val="00A04693"/>
    <w:rsid w:val="00A114A8"/>
    <w:rsid w:val="00A13250"/>
    <w:rsid w:val="00A13267"/>
    <w:rsid w:val="00A14175"/>
    <w:rsid w:val="00A147E3"/>
    <w:rsid w:val="00A21E91"/>
    <w:rsid w:val="00A22693"/>
    <w:rsid w:val="00A2370C"/>
    <w:rsid w:val="00A25111"/>
    <w:rsid w:val="00A3278A"/>
    <w:rsid w:val="00A33434"/>
    <w:rsid w:val="00A37F84"/>
    <w:rsid w:val="00A445DD"/>
    <w:rsid w:val="00A55E02"/>
    <w:rsid w:val="00A55EFC"/>
    <w:rsid w:val="00A60EED"/>
    <w:rsid w:val="00A618A2"/>
    <w:rsid w:val="00A64829"/>
    <w:rsid w:val="00A71CE3"/>
    <w:rsid w:val="00A765CE"/>
    <w:rsid w:val="00A7738C"/>
    <w:rsid w:val="00A81CD9"/>
    <w:rsid w:val="00A82FD9"/>
    <w:rsid w:val="00A83A02"/>
    <w:rsid w:val="00A87B1E"/>
    <w:rsid w:val="00A908C0"/>
    <w:rsid w:val="00A91BDE"/>
    <w:rsid w:val="00A91D91"/>
    <w:rsid w:val="00A957E5"/>
    <w:rsid w:val="00AA1C03"/>
    <w:rsid w:val="00AA3D29"/>
    <w:rsid w:val="00AA4902"/>
    <w:rsid w:val="00AA530F"/>
    <w:rsid w:val="00AA7848"/>
    <w:rsid w:val="00AB0865"/>
    <w:rsid w:val="00AB0EB4"/>
    <w:rsid w:val="00AB4537"/>
    <w:rsid w:val="00AB5659"/>
    <w:rsid w:val="00AB59A0"/>
    <w:rsid w:val="00AB6A24"/>
    <w:rsid w:val="00AC3159"/>
    <w:rsid w:val="00AD0EB4"/>
    <w:rsid w:val="00AD43FC"/>
    <w:rsid w:val="00AD4458"/>
    <w:rsid w:val="00AD4D07"/>
    <w:rsid w:val="00AD6268"/>
    <w:rsid w:val="00AD7B98"/>
    <w:rsid w:val="00AE01A5"/>
    <w:rsid w:val="00AE4321"/>
    <w:rsid w:val="00AE4E11"/>
    <w:rsid w:val="00AE78EE"/>
    <w:rsid w:val="00AE7E61"/>
    <w:rsid w:val="00AF3E45"/>
    <w:rsid w:val="00AF6CF9"/>
    <w:rsid w:val="00B003F5"/>
    <w:rsid w:val="00B01CF3"/>
    <w:rsid w:val="00B04502"/>
    <w:rsid w:val="00B07510"/>
    <w:rsid w:val="00B11EE0"/>
    <w:rsid w:val="00B12A39"/>
    <w:rsid w:val="00B1316E"/>
    <w:rsid w:val="00B14A83"/>
    <w:rsid w:val="00B25370"/>
    <w:rsid w:val="00B35A07"/>
    <w:rsid w:val="00B35AC0"/>
    <w:rsid w:val="00B429C2"/>
    <w:rsid w:val="00B513C9"/>
    <w:rsid w:val="00B52E07"/>
    <w:rsid w:val="00B55AFD"/>
    <w:rsid w:val="00B6041C"/>
    <w:rsid w:val="00B604C2"/>
    <w:rsid w:val="00B62BAB"/>
    <w:rsid w:val="00B66FAF"/>
    <w:rsid w:val="00B76276"/>
    <w:rsid w:val="00B869A1"/>
    <w:rsid w:val="00B87CD4"/>
    <w:rsid w:val="00B90537"/>
    <w:rsid w:val="00B91764"/>
    <w:rsid w:val="00B94A33"/>
    <w:rsid w:val="00B97B36"/>
    <w:rsid w:val="00BA18A4"/>
    <w:rsid w:val="00BA51F8"/>
    <w:rsid w:val="00BA6BEF"/>
    <w:rsid w:val="00BB1E69"/>
    <w:rsid w:val="00BB272A"/>
    <w:rsid w:val="00BB6C57"/>
    <w:rsid w:val="00BC126C"/>
    <w:rsid w:val="00BC212A"/>
    <w:rsid w:val="00BC7B70"/>
    <w:rsid w:val="00BD39A8"/>
    <w:rsid w:val="00BD4D81"/>
    <w:rsid w:val="00BD6D48"/>
    <w:rsid w:val="00BE02F8"/>
    <w:rsid w:val="00BE47F4"/>
    <w:rsid w:val="00BE4D7E"/>
    <w:rsid w:val="00BE6CB2"/>
    <w:rsid w:val="00BE7458"/>
    <w:rsid w:val="00BE7FD6"/>
    <w:rsid w:val="00BF024B"/>
    <w:rsid w:val="00BF108A"/>
    <w:rsid w:val="00BF1BAE"/>
    <w:rsid w:val="00C012F9"/>
    <w:rsid w:val="00C03FCD"/>
    <w:rsid w:val="00C07739"/>
    <w:rsid w:val="00C07879"/>
    <w:rsid w:val="00C11758"/>
    <w:rsid w:val="00C1352A"/>
    <w:rsid w:val="00C14D23"/>
    <w:rsid w:val="00C17D52"/>
    <w:rsid w:val="00C20284"/>
    <w:rsid w:val="00C226F0"/>
    <w:rsid w:val="00C23BDF"/>
    <w:rsid w:val="00C26F79"/>
    <w:rsid w:val="00C272AE"/>
    <w:rsid w:val="00C31610"/>
    <w:rsid w:val="00C320D3"/>
    <w:rsid w:val="00C33204"/>
    <w:rsid w:val="00C37E65"/>
    <w:rsid w:val="00C42904"/>
    <w:rsid w:val="00C447D6"/>
    <w:rsid w:val="00C46FE7"/>
    <w:rsid w:val="00C47279"/>
    <w:rsid w:val="00C52A13"/>
    <w:rsid w:val="00C52EB3"/>
    <w:rsid w:val="00C54EC4"/>
    <w:rsid w:val="00C62215"/>
    <w:rsid w:val="00C63ABC"/>
    <w:rsid w:val="00C645AE"/>
    <w:rsid w:val="00C7129B"/>
    <w:rsid w:val="00C72889"/>
    <w:rsid w:val="00C72F78"/>
    <w:rsid w:val="00C75944"/>
    <w:rsid w:val="00C759FA"/>
    <w:rsid w:val="00C855F0"/>
    <w:rsid w:val="00C85621"/>
    <w:rsid w:val="00C90173"/>
    <w:rsid w:val="00C924EB"/>
    <w:rsid w:val="00C92D8C"/>
    <w:rsid w:val="00C93669"/>
    <w:rsid w:val="00C96FBC"/>
    <w:rsid w:val="00CA083E"/>
    <w:rsid w:val="00CA4CCB"/>
    <w:rsid w:val="00CA5485"/>
    <w:rsid w:val="00CA77E0"/>
    <w:rsid w:val="00CB088D"/>
    <w:rsid w:val="00CB5BCA"/>
    <w:rsid w:val="00CB731F"/>
    <w:rsid w:val="00CC2301"/>
    <w:rsid w:val="00CC4420"/>
    <w:rsid w:val="00CD277F"/>
    <w:rsid w:val="00CD5D6C"/>
    <w:rsid w:val="00CD6A2D"/>
    <w:rsid w:val="00CE142C"/>
    <w:rsid w:val="00CE159F"/>
    <w:rsid w:val="00CE3874"/>
    <w:rsid w:val="00CE4749"/>
    <w:rsid w:val="00CE5996"/>
    <w:rsid w:val="00CE63D8"/>
    <w:rsid w:val="00CE7623"/>
    <w:rsid w:val="00CF1C5B"/>
    <w:rsid w:val="00CF2CF0"/>
    <w:rsid w:val="00CF3FAA"/>
    <w:rsid w:val="00D0343A"/>
    <w:rsid w:val="00D06D25"/>
    <w:rsid w:val="00D0777F"/>
    <w:rsid w:val="00D07CC0"/>
    <w:rsid w:val="00D102E7"/>
    <w:rsid w:val="00D126D4"/>
    <w:rsid w:val="00D13A6D"/>
    <w:rsid w:val="00D202B1"/>
    <w:rsid w:val="00D256AE"/>
    <w:rsid w:val="00D27A8C"/>
    <w:rsid w:val="00D27CD0"/>
    <w:rsid w:val="00D319DF"/>
    <w:rsid w:val="00D31B10"/>
    <w:rsid w:val="00D32749"/>
    <w:rsid w:val="00D330F0"/>
    <w:rsid w:val="00D34240"/>
    <w:rsid w:val="00D34816"/>
    <w:rsid w:val="00D36E45"/>
    <w:rsid w:val="00D41398"/>
    <w:rsid w:val="00D53859"/>
    <w:rsid w:val="00D538EC"/>
    <w:rsid w:val="00D60BEC"/>
    <w:rsid w:val="00D617D1"/>
    <w:rsid w:val="00D67D68"/>
    <w:rsid w:val="00D70942"/>
    <w:rsid w:val="00D763DF"/>
    <w:rsid w:val="00D8487D"/>
    <w:rsid w:val="00D855FB"/>
    <w:rsid w:val="00D877C0"/>
    <w:rsid w:val="00D9016F"/>
    <w:rsid w:val="00D90987"/>
    <w:rsid w:val="00D92EE2"/>
    <w:rsid w:val="00D93C7F"/>
    <w:rsid w:val="00DA38BE"/>
    <w:rsid w:val="00DA3F70"/>
    <w:rsid w:val="00DA6ABB"/>
    <w:rsid w:val="00DA6DCE"/>
    <w:rsid w:val="00DA7295"/>
    <w:rsid w:val="00DB098B"/>
    <w:rsid w:val="00DB1728"/>
    <w:rsid w:val="00DB4074"/>
    <w:rsid w:val="00DB4DAE"/>
    <w:rsid w:val="00DB764B"/>
    <w:rsid w:val="00DC0F85"/>
    <w:rsid w:val="00DC12FC"/>
    <w:rsid w:val="00DC457B"/>
    <w:rsid w:val="00DC56A7"/>
    <w:rsid w:val="00DC7077"/>
    <w:rsid w:val="00DC7686"/>
    <w:rsid w:val="00DC784F"/>
    <w:rsid w:val="00DC7CF4"/>
    <w:rsid w:val="00DD0407"/>
    <w:rsid w:val="00DD0509"/>
    <w:rsid w:val="00DD11E8"/>
    <w:rsid w:val="00DD12CD"/>
    <w:rsid w:val="00DD1417"/>
    <w:rsid w:val="00DD3FCA"/>
    <w:rsid w:val="00DD650E"/>
    <w:rsid w:val="00DE064E"/>
    <w:rsid w:val="00DE7A0F"/>
    <w:rsid w:val="00DF23CF"/>
    <w:rsid w:val="00DF4E48"/>
    <w:rsid w:val="00DF63EA"/>
    <w:rsid w:val="00DF7908"/>
    <w:rsid w:val="00E0037F"/>
    <w:rsid w:val="00E03ABE"/>
    <w:rsid w:val="00E04650"/>
    <w:rsid w:val="00E049AB"/>
    <w:rsid w:val="00E0597D"/>
    <w:rsid w:val="00E07B63"/>
    <w:rsid w:val="00E1250E"/>
    <w:rsid w:val="00E159AF"/>
    <w:rsid w:val="00E23D78"/>
    <w:rsid w:val="00E23E39"/>
    <w:rsid w:val="00E24783"/>
    <w:rsid w:val="00E2714D"/>
    <w:rsid w:val="00E321B6"/>
    <w:rsid w:val="00E34917"/>
    <w:rsid w:val="00E34B04"/>
    <w:rsid w:val="00E3767F"/>
    <w:rsid w:val="00E40AE0"/>
    <w:rsid w:val="00E412A2"/>
    <w:rsid w:val="00E42528"/>
    <w:rsid w:val="00E435BB"/>
    <w:rsid w:val="00E45825"/>
    <w:rsid w:val="00E50396"/>
    <w:rsid w:val="00E50C21"/>
    <w:rsid w:val="00E54BE1"/>
    <w:rsid w:val="00E575A5"/>
    <w:rsid w:val="00E601C7"/>
    <w:rsid w:val="00E70955"/>
    <w:rsid w:val="00E72D08"/>
    <w:rsid w:val="00E7427F"/>
    <w:rsid w:val="00E8633C"/>
    <w:rsid w:val="00E86A9E"/>
    <w:rsid w:val="00E9505A"/>
    <w:rsid w:val="00E958F6"/>
    <w:rsid w:val="00E95FCF"/>
    <w:rsid w:val="00EA0176"/>
    <w:rsid w:val="00EA22ED"/>
    <w:rsid w:val="00EA7273"/>
    <w:rsid w:val="00EB0396"/>
    <w:rsid w:val="00EC1664"/>
    <w:rsid w:val="00EC1D98"/>
    <w:rsid w:val="00EC2296"/>
    <w:rsid w:val="00EC3714"/>
    <w:rsid w:val="00EC5027"/>
    <w:rsid w:val="00ED0512"/>
    <w:rsid w:val="00ED09E8"/>
    <w:rsid w:val="00ED0A0F"/>
    <w:rsid w:val="00ED1D48"/>
    <w:rsid w:val="00ED49DB"/>
    <w:rsid w:val="00EE2BFB"/>
    <w:rsid w:val="00EE344F"/>
    <w:rsid w:val="00EE5455"/>
    <w:rsid w:val="00EE5880"/>
    <w:rsid w:val="00EE697F"/>
    <w:rsid w:val="00EE6F9C"/>
    <w:rsid w:val="00EE77E7"/>
    <w:rsid w:val="00EF1042"/>
    <w:rsid w:val="00EF1C5C"/>
    <w:rsid w:val="00EF34F7"/>
    <w:rsid w:val="00EF4A9A"/>
    <w:rsid w:val="00EF765C"/>
    <w:rsid w:val="00F001C1"/>
    <w:rsid w:val="00F02B13"/>
    <w:rsid w:val="00F06E1B"/>
    <w:rsid w:val="00F06E38"/>
    <w:rsid w:val="00F07D89"/>
    <w:rsid w:val="00F102E3"/>
    <w:rsid w:val="00F10AB5"/>
    <w:rsid w:val="00F13230"/>
    <w:rsid w:val="00F13B24"/>
    <w:rsid w:val="00F16068"/>
    <w:rsid w:val="00F20BD3"/>
    <w:rsid w:val="00F213E4"/>
    <w:rsid w:val="00F23195"/>
    <w:rsid w:val="00F23E8C"/>
    <w:rsid w:val="00F25120"/>
    <w:rsid w:val="00F26AB5"/>
    <w:rsid w:val="00F27B90"/>
    <w:rsid w:val="00F37D60"/>
    <w:rsid w:val="00F40ADA"/>
    <w:rsid w:val="00F41D4B"/>
    <w:rsid w:val="00F4298F"/>
    <w:rsid w:val="00F44DDC"/>
    <w:rsid w:val="00F518E4"/>
    <w:rsid w:val="00F52B3A"/>
    <w:rsid w:val="00F552EF"/>
    <w:rsid w:val="00F56C20"/>
    <w:rsid w:val="00F615F6"/>
    <w:rsid w:val="00F62E39"/>
    <w:rsid w:val="00F64E4B"/>
    <w:rsid w:val="00F67C87"/>
    <w:rsid w:val="00F7155A"/>
    <w:rsid w:val="00F77807"/>
    <w:rsid w:val="00F77D71"/>
    <w:rsid w:val="00F8240D"/>
    <w:rsid w:val="00F84887"/>
    <w:rsid w:val="00F87742"/>
    <w:rsid w:val="00F87D50"/>
    <w:rsid w:val="00F91489"/>
    <w:rsid w:val="00F977C1"/>
    <w:rsid w:val="00FA2EC3"/>
    <w:rsid w:val="00FA3CA3"/>
    <w:rsid w:val="00FA457D"/>
    <w:rsid w:val="00FB04D6"/>
    <w:rsid w:val="00FB1991"/>
    <w:rsid w:val="00FB26C7"/>
    <w:rsid w:val="00FB38A5"/>
    <w:rsid w:val="00FB4B70"/>
    <w:rsid w:val="00FB7B47"/>
    <w:rsid w:val="00FC0F9C"/>
    <w:rsid w:val="00FC183B"/>
    <w:rsid w:val="00FC22E4"/>
    <w:rsid w:val="00FC79A1"/>
    <w:rsid w:val="00FE0293"/>
    <w:rsid w:val="00FE5423"/>
    <w:rsid w:val="00FE573E"/>
    <w:rsid w:val="00FF0564"/>
    <w:rsid w:val="00FF2FC0"/>
    <w:rsid w:val="00FF3791"/>
    <w:rsid w:val="00FF7F1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5ACD8F"/>
  <w15:chartTrackingRefBased/>
  <w15:docId w15:val="{A274B7AF-071F-4F14-BB81-36E539D43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40" w:lineRule="auto"/>
    </w:pPr>
  </w:style>
  <w:style w:type="paragraph" w:styleId="Heading1">
    <w:name w:val="heading 1"/>
    <w:basedOn w:val="Normal"/>
    <w:next w:val="Normal"/>
    <w:link w:val="Heading1Char"/>
    <w:uiPriority w:val="9"/>
    <w:qFormat/>
    <w:rsid w:val="00FF05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F05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F056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F056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F056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F056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056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056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056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56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F056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F056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F056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F056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F056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056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056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0564"/>
    <w:rPr>
      <w:rFonts w:eastAsiaTheme="majorEastAsia" w:cstheme="majorBidi"/>
      <w:color w:val="272727" w:themeColor="text1" w:themeTint="D8"/>
    </w:rPr>
  </w:style>
  <w:style w:type="paragraph" w:styleId="Title">
    <w:name w:val="Title"/>
    <w:basedOn w:val="Normal"/>
    <w:next w:val="Normal"/>
    <w:link w:val="TitleChar"/>
    <w:uiPriority w:val="10"/>
    <w:qFormat/>
    <w:rsid w:val="00FF056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056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056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F056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056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F0564"/>
    <w:rPr>
      <w:i/>
      <w:iCs/>
      <w:color w:val="404040" w:themeColor="text1" w:themeTint="BF"/>
    </w:rPr>
  </w:style>
  <w:style w:type="paragraph" w:styleId="ListParagraph">
    <w:name w:val="List Paragraph"/>
    <w:basedOn w:val="Normal"/>
    <w:uiPriority w:val="34"/>
    <w:qFormat/>
    <w:rsid w:val="00FF0564"/>
    <w:pPr>
      <w:ind w:left="720"/>
      <w:contextualSpacing/>
    </w:pPr>
  </w:style>
  <w:style w:type="character" w:styleId="IntenseEmphasis">
    <w:name w:val="Intense Emphasis"/>
    <w:basedOn w:val="DefaultParagraphFont"/>
    <w:uiPriority w:val="21"/>
    <w:qFormat/>
    <w:rsid w:val="00FF0564"/>
    <w:rPr>
      <w:i/>
      <w:iCs/>
      <w:color w:val="0F4761" w:themeColor="accent1" w:themeShade="BF"/>
    </w:rPr>
  </w:style>
  <w:style w:type="paragraph" w:styleId="IntenseQuote">
    <w:name w:val="Intense Quote"/>
    <w:basedOn w:val="Normal"/>
    <w:next w:val="Normal"/>
    <w:link w:val="IntenseQuoteChar"/>
    <w:uiPriority w:val="30"/>
    <w:qFormat/>
    <w:rsid w:val="00FF05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F0564"/>
    <w:rPr>
      <w:i/>
      <w:iCs/>
      <w:color w:val="0F4761" w:themeColor="accent1" w:themeShade="BF"/>
    </w:rPr>
  </w:style>
  <w:style w:type="character" w:styleId="IntenseReference">
    <w:name w:val="Intense Reference"/>
    <w:basedOn w:val="DefaultParagraphFont"/>
    <w:uiPriority w:val="32"/>
    <w:qFormat/>
    <w:rsid w:val="00FF0564"/>
    <w:rPr>
      <w:b/>
      <w:bCs/>
      <w:smallCaps/>
      <w:color w:val="0F4761" w:themeColor="accent1" w:themeShade="BF"/>
      <w:spacing w:val="5"/>
    </w:rPr>
  </w:style>
  <w:style w:type="paragraph" w:styleId="Header">
    <w:name w:val="header"/>
    <w:basedOn w:val="Normal"/>
    <w:link w:val="HeaderChar"/>
    <w:uiPriority w:val="99"/>
    <w:unhideWhenUsed/>
    <w:rsid w:val="00BE02F8"/>
    <w:pPr>
      <w:tabs>
        <w:tab w:val="center" w:pos="4153"/>
        <w:tab w:val="right" w:pos="8306"/>
      </w:tabs>
    </w:pPr>
  </w:style>
  <w:style w:type="character" w:customStyle="1" w:styleId="HeaderChar">
    <w:name w:val="Header Char"/>
    <w:basedOn w:val="DefaultParagraphFont"/>
    <w:link w:val="Header"/>
    <w:uiPriority w:val="99"/>
    <w:rsid w:val="00BE02F8"/>
  </w:style>
  <w:style w:type="paragraph" w:styleId="Footer">
    <w:name w:val="footer"/>
    <w:basedOn w:val="Normal"/>
    <w:link w:val="FooterChar"/>
    <w:uiPriority w:val="99"/>
    <w:unhideWhenUsed/>
    <w:rsid w:val="00BE02F8"/>
    <w:pPr>
      <w:tabs>
        <w:tab w:val="center" w:pos="4153"/>
        <w:tab w:val="right" w:pos="8306"/>
      </w:tabs>
    </w:pPr>
  </w:style>
  <w:style w:type="character" w:customStyle="1" w:styleId="FooterChar">
    <w:name w:val="Footer Char"/>
    <w:basedOn w:val="DefaultParagraphFont"/>
    <w:link w:val="Footer"/>
    <w:uiPriority w:val="99"/>
    <w:rsid w:val="00BE02F8"/>
  </w:style>
  <w:style w:type="character" w:styleId="PlaceholderText">
    <w:name w:val="Placeholder Text"/>
    <w:basedOn w:val="DefaultParagraphFont"/>
    <w:uiPriority w:val="99"/>
    <w:semiHidden/>
    <w:rsid w:val="002674D2"/>
    <w:rPr>
      <w:color w:val="666666"/>
    </w:rPr>
  </w:style>
  <w:style w:type="paragraph" w:styleId="NormalWeb">
    <w:name w:val="Normal (Web)"/>
    <w:basedOn w:val="Normal"/>
    <w:uiPriority w:val="99"/>
    <w:semiHidden/>
    <w:unhideWhenUsed/>
    <w:rsid w:val="00F25120"/>
    <w:rPr>
      <w:rFonts w:ascii="Times New Roman" w:hAnsi="Times New Roman" w:cs="Times New Roman"/>
    </w:rPr>
  </w:style>
  <w:style w:type="table" w:styleId="TableGrid">
    <w:name w:val="Table Grid"/>
    <w:basedOn w:val="TableNormal"/>
    <w:uiPriority w:val="39"/>
    <w:rsid w:val="000B1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A445DD"/>
    <w:rPr>
      <w:rFonts w:ascii="Courier New" w:eastAsia="Times New Roman" w:hAnsi="Courier New" w:cs="Courier New"/>
      <w:sz w:val="20"/>
      <w:szCs w:val="20"/>
    </w:rPr>
  </w:style>
  <w:style w:type="table" w:styleId="TableGridLight">
    <w:name w:val="Grid Table Light"/>
    <w:basedOn w:val="TableNormal"/>
    <w:uiPriority w:val="40"/>
    <w:rsid w:val="004C30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CF2CF0"/>
    <w:pPr>
      <w:spacing w:after="200"/>
    </w:pPr>
    <w:rPr>
      <w:i/>
      <w:iCs/>
      <w:color w:val="0E2841" w:themeColor="text2"/>
      <w:sz w:val="18"/>
      <w:szCs w:val="18"/>
    </w:rPr>
  </w:style>
  <w:style w:type="character" w:styleId="CommentReference">
    <w:name w:val="annotation reference"/>
    <w:basedOn w:val="DefaultParagraphFont"/>
    <w:uiPriority w:val="99"/>
    <w:semiHidden/>
    <w:unhideWhenUsed/>
    <w:rsid w:val="00F977C1"/>
    <w:rPr>
      <w:sz w:val="16"/>
      <w:szCs w:val="16"/>
    </w:rPr>
  </w:style>
  <w:style w:type="paragraph" w:styleId="CommentText">
    <w:name w:val="annotation text"/>
    <w:basedOn w:val="Normal"/>
    <w:link w:val="CommentTextChar"/>
    <w:uiPriority w:val="99"/>
    <w:unhideWhenUsed/>
    <w:rsid w:val="00F977C1"/>
    <w:rPr>
      <w:sz w:val="20"/>
      <w:szCs w:val="20"/>
    </w:rPr>
  </w:style>
  <w:style w:type="character" w:customStyle="1" w:styleId="CommentTextChar">
    <w:name w:val="Comment Text Char"/>
    <w:basedOn w:val="DefaultParagraphFont"/>
    <w:link w:val="CommentText"/>
    <w:uiPriority w:val="99"/>
    <w:rsid w:val="00F977C1"/>
    <w:rPr>
      <w:sz w:val="20"/>
      <w:szCs w:val="20"/>
    </w:rPr>
  </w:style>
  <w:style w:type="paragraph" w:styleId="CommentSubject">
    <w:name w:val="annotation subject"/>
    <w:basedOn w:val="CommentText"/>
    <w:next w:val="CommentText"/>
    <w:link w:val="CommentSubjectChar"/>
    <w:uiPriority w:val="99"/>
    <w:semiHidden/>
    <w:unhideWhenUsed/>
    <w:rsid w:val="00F977C1"/>
    <w:rPr>
      <w:b/>
      <w:bCs/>
    </w:rPr>
  </w:style>
  <w:style w:type="character" w:customStyle="1" w:styleId="CommentSubjectChar">
    <w:name w:val="Comment Subject Char"/>
    <w:basedOn w:val="CommentTextChar"/>
    <w:link w:val="CommentSubject"/>
    <w:uiPriority w:val="99"/>
    <w:semiHidden/>
    <w:rsid w:val="00F977C1"/>
    <w:rPr>
      <w:b/>
      <w:bCs/>
      <w:sz w:val="20"/>
      <w:szCs w:val="20"/>
    </w:rPr>
  </w:style>
  <w:style w:type="paragraph" w:styleId="FootnoteText">
    <w:name w:val="footnote text"/>
    <w:basedOn w:val="Normal"/>
    <w:link w:val="FootnoteTextChar"/>
    <w:uiPriority w:val="99"/>
    <w:semiHidden/>
    <w:unhideWhenUsed/>
    <w:rsid w:val="00F977C1"/>
    <w:rPr>
      <w:sz w:val="20"/>
      <w:szCs w:val="20"/>
    </w:rPr>
  </w:style>
  <w:style w:type="character" w:customStyle="1" w:styleId="FootnoteTextChar">
    <w:name w:val="Footnote Text Char"/>
    <w:basedOn w:val="DefaultParagraphFont"/>
    <w:link w:val="FootnoteText"/>
    <w:uiPriority w:val="99"/>
    <w:semiHidden/>
    <w:rsid w:val="00F977C1"/>
    <w:rPr>
      <w:sz w:val="20"/>
      <w:szCs w:val="20"/>
    </w:rPr>
  </w:style>
  <w:style w:type="character" w:styleId="FootnoteReference">
    <w:name w:val="footnote reference"/>
    <w:basedOn w:val="DefaultParagraphFont"/>
    <w:uiPriority w:val="99"/>
    <w:semiHidden/>
    <w:unhideWhenUsed/>
    <w:rsid w:val="00F977C1"/>
    <w:rPr>
      <w:vertAlign w:val="superscript"/>
    </w:rPr>
  </w:style>
  <w:style w:type="character" w:styleId="Hyperlink">
    <w:name w:val="Hyperlink"/>
    <w:basedOn w:val="DefaultParagraphFont"/>
    <w:uiPriority w:val="99"/>
    <w:unhideWhenUsed/>
    <w:rsid w:val="005458B6"/>
    <w:rPr>
      <w:color w:val="467886" w:themeColor="hyperlink"/>
      <w:u w:val="single"/>
    </w:rPr>
  </w:style>
  <w:style w:type="paragraph" w:styleId="Revision">
    <w:name w:val="Revision"/>
    <w:hidden/>
    <w:uiPriority w:val="99"/>
    <w:semiHidden/>
    <w:rsid w:val="003D6A8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6968">
      <w:bodyDiv w:val="1"/>
      <w:marLeft w:val="0"/>
      <w:marRight w:val="0"/>
      <w:marTop w:val="0"/>
      <w:marBottom w:val="0"/>
      <w:divBdr>
        <w:top w:val="none" w:sz="0" w:space="0" w:color="auto"/>
        <w:left w:val="none" w:sz="0" w:space="0" w:color="auto"/>
        <w:bottom w:val="none" w:sz="0" w:space="0" w:color="auto"/>
        <w:right w:val="none" w:sz="0" w:space="0" w:color="auto"/>
      </w:divBdr>
    </w:div>
    <w:div w:id="19287883">
      <w:bodyDiv w:val="1"/>
      <w:marLeft w:val="0"/>
      <w:marRight w:val="0"/>
      <w:marTop w:val="0"/>
      <w:marBottom w:val="0"/>
      <w:divBdr>
        <w:top w:val="none" w:sz="0" w:space="0" w:color="auto"/>
        <w:left w:val="none" w:sz="0" w:space="0" w:color="auto"/>
        <w:bottom w:val="none" w:sz="0" w:space="0" w:color="auto"/>
        <w:right w:val="none" w:sz="0" w:space="0" w:color="auto"/>
      </w:divBdr>
    </w:div>
    <w:div w:id="19867537">
      <w:bodyDiv w:val="1"/>
      <w:marLeft w:val="0"/>
      <w:marRight w:val="0"/>
      <w:marTop w:val="0"/>
      <w:marBottom w:val="0"/>
      <w:divBdr>
        <w:top w:val="none" w:sz="0" w:space="0" w:color="auto"/>
        <w:left w:val="none" w:sz="0" w:space="0" w:color="auto"/>
        <w:bottom w:val="none" w:sz="0" w:space="0" w:color="auto"/>
        <w:right w:val="none" w:sz="0" w:space="0" w:color="auto"/>
      </w:divBdr>
    </w:div>
    <w:div w:id="24060977">
      <w:bodyDiv w:val="1"/>
      <w:marLeft w:val="0"/>
      <w:marRight w:val="0"/>
      <w:marTop w:val="0"/>
      <w:marBottom w:val="0"/>
      <w:divBdr>
        <w:top w:val="none" w:sz="0" w:space="0" w:color="auto"/>
        <w:left w:val="none" w:sz="0" w:space="0" w:color="auto"/>
        <w:bottom w:val="none" w:sz="0" w:space="0" w:color="auto"/>
        <w:right w:val="none" w:sz="0" w:space="0" w:color="auto"/>
      </w:divBdr>
    </w:div>
    <w:div w:id="27534747">
      <w:bodyDiv w:val="1"/>
      <w:marLeft w:val="0"/>
      <w:marRight w:val="0"/>
      <w:marTop w:val="0"/>
      <w:marBottom w:val="0"/>
      <w:divBdr>
        <w:top w:val="none" w:sz="0" w:space="0" w:color="auto"/>
        <w:left w:val="none" w:sz="0" w:space="0" w:color="auto"/>
        <w:bottom w:val="none" w:sz="0" w:space="0" w:color="auto"/>
        <w:right w:val="none" w:sz="0" w:space="0" w:color="auto"/>
      </w:divBdr>
    </w:div>
    <w:div w:id="50078654">
      <w:bodyDiv w:val="1"/>
      <w:marLeft w:val="0"/>
      <w:marRight w:val="0"/>
      <w:marTop w:val="0"/>
      <w:marBottom w:val="0"/>
      <w:divBdr>
        <w:top w:val="none" w:sz="0" w:space="0" w:color="auto"/>
        <w:left w:val="none" w:sz="0" w:space="0" w:color="auto"/>
        <w:bottom w:val="none" w:sz="0" w:space="0" w:color="auto"/>
        <w:right w:val="none" w:sz="0" w:space="0" w:color="auto"/>
      </w:divBdr>
    </w:div>
    <w:div w:id="58528600">
      <w:bodyDiv w:val="1"/>
      <w:marLeft w:val="0"/>
      <w:marRight w:val="0"/>
      <w:marTop w:val="0"/>
      <w:marBottom w:val="0"/>
      <w:divBdr>
        <w:top w:val="none" w:sz="0" w:space="0" w:color="auto"/>
        <w:left w:val="none" w:sz="0" w:space="0" w:color="auto"/>
        <w:bottom w:val="none" w:sz="0" w:space="0" w:color="auto"/>
        <w:right w:val="none" w:sz="0" w:space="0" w:color="auto"/>
      </w:divBdr>
    </w:div>
    <w:div w:id="61489830">
      <w:bodyDiv w:val="1"/>
      <w:marLeft w:val="0"/>
      <w:marRight w:val="0"/>
      <w:marTop w:val="0"/>
      <w:marBottom w:val="0"/>
      <w:divBdr>
        <w:top w:val="none" w:sz="0" w:space="0" w:color="auto"/>
        <w:left w:val="none" w:sz="0" w:space="0" w:color="auto"/>
        <w:bottom w:val="none" w:sz="0" w:space="0" w:color="auto"/>
        <w:right w:val="none" w:sz="0" w:space="0" w:color="auto"/>
      </w:divBdr>
    </w:div>
    <w:div w:id="84495018">
      <w:bodyDiv w:val="1"/>
      <w:marLeft w:val="0"/>
      <w:marRight w:val="0"/>
      <w:marTop w:val="0"/>
      <w:marBottom w:val="0"/>
      <w:divBdr>
        <w:top w:val="none" w:sz="0" w:space="0" w:color="auto"/>
        <w:left w:val="none" w:sz="0" w:space="0" w:color="auto"/>
        <w:bottom w:val="none" w:sz="0" w:space="0" w:color="auto"/>
        <w:right w:val="none" w:sz="0" w:space="0" w:color="auto"/>
      </w:divBdr>
    </w:div>
    <w:div w:id="95293545">
      <w:bodyDiv w:val="1"/>
      <w:marLeft w:val="0"/>
      <w:marRight w:val="0"/>
      <w:marTop w:val="0"/>
      <w:marBottom w:val="0"/>
      <w:divBdr>
        <w:top w:val="none" w:sz="0" w:space="0" w:color="auto"/>
        <w:left w:val="none" w:sz="0" w:space="0" w:color="auto"/>
        <w:bottom w:val="none" w:sz="0" w:space="0" w:color="auto"/>
        <w:right w:val="none" w:sz="0" w:space="0" w:color="auto"/>
      </w:divBdr>
    </w:div>
    <w:div w:id="99224392">
      <w:bodyDiv w:val="1"/>
      <w:marLeft w:val="0"/>
      <w:marRight w:val="0"/>
      <w:marTop w:val="0"/>
      <w:marBottom w:val="0"/>
      <w:divBdr>
        <w:top w:val="none" w:sz="0" w:space="0" w:color="auto"/>
        <w:left w:val="none" w:sz="0" w:space="0" w:color="auto"/>
        <w:bottom w:val="none" w:sz="0" w:space="0" w:color="auto"/>
        <w:right w:val="none" w:sz="0" w:space="0" w:color="auto"/>
      </w:divBdr>
    </w:div>
    <w:div w:id="110056732">
      <w:bodyDiv w:val="1"/>
      <w:marLeft w:val="0"/>
      <w:marRight w:val="0"/>
      <w:marTop w:val="0"/>
      <w:marBottom w:val="0"/>
      <w:divBdr>
        <w:top w:val="none" w:sz="0" w:space="0" w:color="auto"/>
        <w:left w:val="none" w:sz="0" w:space="0" w:color="auto"/>
        <w:bottom w:val="none" w:sz="0" w:space="0" w:color="auto"/>
        <w:right w:val="none" w:sz="0" w:space="0" w:color="auto"/>
      </w:divBdr>
    </w:div>
    <w:div w:id="113332910">
      <w:bodyDiv w:val="1"/>
      <w:marLeft w:val="0"/>
      <w:marRight w:val="0"/>
      <w:marTop w:val="0"/>
      <w:marBottom w:val="0"/>
      <w:divBdr>
        <w:top w:val="none" w:sz="0" w:space="0" w:color="auto"/>
        <w:left w:val="none" w:sz="0" w:space="0" w:color="auto"/>
        <w:bottom w:val="none" w:sz="0" w:space="0" w:color="auto"/>
        <w:right w:val="none" w:sz="0" w:space="0" w:color="auto"/>
      </w:divBdr>
    </w:div>
    <w:div w:id="113717483">
      <w:bodyDiv w:val="1"/>
      <w:marLeft w:val="0"/>
      <w:marRight w:val="0"/>
      <w:marTop w:val="0"/>
      <w:marBottom w:val="0"/>
      <w:divBdr>
        <w:top w:val="none" w:sz="0" w:space="0" w:color="auto"/>
        <w:left w:val="none" w:sz="0" w:space="0" w:color="auto"/>
        <w:bottom w:val="none" w:sz="0" w:space="0" w:color="auto"/>
        <w:right w:val="none" w:sz="0" w:space="0" w:color="auto"/>
      </w:divBdr>
    </w:div>
    <w:div w:id="142309762">
      <w:bodyDiv w:val="1"/>
      <w:marLeft w:val="0"/>
      <w:marRight w:val="0"/>
      <w:marTop w:val="0"/>
      <w:marBottom w:val="0"/>
      <w:divBdr>
        <w:top w:val="none" w:sz="0" w:space="0" w:color="auto"/>
        <w:left w:val="none" w:sz="0" w:space="0" w:color="auto"/>
        <w:bottom w:val="none" w:sz="0" w:space="0" w:color="auto"/>
        <w:right w:val="none" w:sz="0" w:space="0" w:color="auto"/>
      </w:divBdr>
    </w:div>
    <w:div w:id="145320760">
      <w:bodyDiv w:val="1"/>
      <w:marLeft w:val="0"/>
      <w:marRight w:val="0"/>
      <w:marTop w:val="0"/>
      <w:marBottom w:val="0"/>
      <w:divBdr>
        <w:top w:val="none" w:sz="0" w:space="0" w:color="auto"/>
        <w:left w:val="none" w:sz="0" w:space="0" w:color="auto"/>
        <w:bottom w:val="none" w:sz="0" w:space="0" w:color="auto"/>
        <w:right w:val="none" w:sz="0" w:space="0" w:color="auto"/>
      </w:divBdr>
    </w:div>
    <w:div w:id="181818502">
      <w:bodyDiv w:val="1"/>
      <w:marLeft w:val="0"/>
      <w:marRight w:val="0"/>
      <w:marTop w:val="0"/>
      <w:marBottom w:val="0"/>
      <w:divBdr>
        <w:top w:val="none" w:sz="0" w:space="0" w:color="auto"/>
        <w:left w:val="none" w:sz="0" w:space="0" w:color="auto"/>
        <w:bottom w:val="none" w:sz="0" w:space="0" w:color="auto"/>
        <w:right w:val="none" w:sz="0" w:space="0" w:color="auto"/>
      </w:divBdr>
    </w:div>
    <w:div w:id="185942932">
      <w:bodyDiv w:val="1"/>
      <w:marLeft w:val="0"/>
      <w:marRight w:val="0"/>
      <w:marTop w:val="0"/>
      <w:marBottom w:val="0"/>
      <w:divBdr>
        <w:top w:val="none" w:sz="0" w:space="0" w:color="auto"/>
        <w:left w:val="none" w:sz="0" w:space="0" w:color="auto"/>
        <w:bottom w:val="none" w:sz="0" w:space="0" w:color="auto"/>
        <w:right w:val="none" w:sz="0" w:space="0" w:color="auto"/>
      </w:divBdr>
    </w:div>
    <w:div w:id="199250056">
      <w:bodyDiv w:val="1"/>
      <w:marLeft w:val="0"/>
      <w:marRight w:val="0"/>
      <w:marTop w:val="0"/>
      <w:marBottom w:val="0"/>
      <w:divBdr>
        <w:top w:val="none" w:sz="0" w:space="0" w:color="auto"/>
        <w:left w:val="none" w:sz="0" w:space="0" w:color="auto"/>
        <w:bottom w:val="none" w:sz="0" w:space="0" w:color="auto"/>
        <w:right w:val="none" w:sz="0" w:space="0" w:color="auto"/>
      </w:divBdr>
    </w:div>
    <w:div w:id="221405767">
      <w:bodyDiv w:val="1"/>
      <w:marLeft w:val="0"/>
      <w:marRight w:val="0"/>
      <w:marTop w:val="0"/>
      <w:marBottom w:val="0"/>
      <w:divBdr>
        <w:top w:val="none" w:sz="0" w:space="0" w:color="auto"/>
        <w:left w:val="none" w:sz="0" w:space="0" w:color="auto"/>
        <w:bottom w:val="none" w:sz="0" w:space="0" w:color="auto"/>
        <w:right w:val="none" w:sz="0" w:space="0" w:color="auto"/>
      </w:divBdr>
    </w:div>
    <w:div w:id="223032718">
      <w:bodyDiv w:val="1"/>
      <w:marLeft w:val="0"/>
      <w:marRight w:val="0"/>
      <w:marTop w:val="0"/>
      <w:marBottom w:val="0"/>
      <w:divBdr>
        <w:top w:val="none" w:sz="0" w:space="0" w:color="auto"/>
        <w:left w:val="none" w:sz="0" w:space="0" w:color="auto"/>
        <w:bottom w:val="none" w:sz="0" w:space="0" w:color="auto"/>
        <w:right w:val="none" w:sz="0" w:space="0" w:color="auto"/>
      </w:divBdr>
    </w:div>
    <w:div w:id="225723912">
      <w:bodyDiv w:val="1"/>
      <w:marLeft w:val="0"/>
      <w:marRight w:val="0"/>
      <w:marTop w:val="0"/>
      <w:marBottom w:val="0"/>
      <w:divBdr>
        <w:top w:val="none" w:sz="0" w:space="0" w:color="auto"/>
        <w:left w:val="none" w:sz="0" w:space="0" w:color="auto"/>
        <w:bottom w:val="none" w:sz="0" w:space="0" w:color="auto"/>
        <w:right w:val="none" w:sz="0" w:space="0" w:color="auto"/>
      </w:divBdr>
    </w:div>
    <w:div w:id="227570582">
      <w:bodyDiv w:val="1"/>
      <w:marLeft w:val="0"/>
      <w:marRight w:val="0"/>
      <w:marTop w:val="0"/>
      <w:marBottom w:val="0"/>
      <w:divBdr>
        <w:top w:val="none" w:sz="0" w:space="0" w:color="auto"/>
        <w:left w:val="none" w:sz="0" w:space="0" w:color="auto"/>
        <w:bottom w:val="none" w:sz="0" w:space="0" w:color="auto"/>
        <w:right w:val="none" w:sz="0" w:space="0" w:color="auto"/>
      </w:divBdr>
    </w:div>
    <w:div w:id="228731835">
      <w:bodyDiv w:val="1"/>
      <w:marLeft w:val="0"/>
      <w:marRight w:val="0"/>
      <w:marTop w:val="0"/>
      <w:marBottom w:val="0"/>
      <w:divBdr>
        <w:top w:val="none" w:sz="0" w:space="0" w:color="auto"/>
        <w:left w:val="none" w:sz="0" w:space="0" w:color="auto"/>
        <w:bottom w:val="none" w:sz="0" w:space="0" w:color="auto"/>
        <w:right w:val="none" w:sz="0" w:space="0" w:color="auto"/>
      </w:divBdr>
    </w:div>
    <w:div w:id="242033215">
      <w:bodyDiv w:val="1"/>
      <w:marLeft w:val="0"/>
      <w:marRight w:val="0"/>
      <w:marTop w:val="0"/>
      <w:marBottom w:val="0"/>
      <w:divBdr>
        <w:top w:val="none" w:sz="0" w:space="0" w:color="auto"/>
        <w:left w:val="none" w:sz="0" w:space="0" w:color="auto"/>
        <w:bottom w:val="none" w:sz="0" w:space="0" w:color="auto"/>
        <w:right w:val="none" w:sz="0" w:space="0" w:color="auto"/>
      </w:divBdr>
    </w:div>
    <w:div w:id="246961348">
      <w:bodyDiv w:val="1"/>
      <w:marLeft w:val="0"/>
      <w:marRight w:val="0"/>
      <w:marTop w:val="0"/>
      <w:marBottom w:val="0"/>
      <w:divBdr>
        <w:top w:val="none" w:sz="0" w:space="0" w:color="auto"/>
        <w:left w:val="none" w:sz="0" w:space="0" w:color="auto"/>
        <w:bottom w:val="none" w:sz="0" w:space="0" w:color="auto"/>
        <w:right w:val="none" w:sz="0" w:space="0" w:color="auto"/>
      </w:divBdr>
    </w:div>
    <w:div w:id="248317796">
      <w:bodyDiv w:val="1"/>
      <w:marLeft w:val="0"/>
      <w:marRight w:val="0"/>
      <w:marTop w:val="0"/>
      <w:marBottom w:val="0"/>
      <w:divBdr>
        <w:top w:val="none" w:sz="0" w:space="0" w:color="auto"/>
        <w:left w:val="none" w:sz="0" w:space="0" w:color="auto"/>
        <w:bottom w:val="none" w:sz="0" w:space="0" w:color="auto"/>
        <w:right w:val="none" w:sz="0" w:space="0" w:color="auto"/>
      </w:divBdr>
    </w:div>
    <w:div w:id="250163410">
      <w:bodyDiv w:val="1"/>
      <w:marLeft w:val="0"/>
      <w:marRight w:val="0"/>
      <w:marTop w:val="0"/>
      <w:marBottom w:val="0"/>
      <w:divBdr>
        <w:top w:val="none" w:sz="0" w:space="0" w:color="auto"/>
        <w:left w:val="none" w:sz="0" w:space="0" w:color="auto"/>
        <w:bottom w:val="none" w:sz="0" w:space="0" w:color="auto"/>
        <w:right w:val="none" w:sz="0" w:space="0" w:color="auto"/>
      </w:divBdr>
    </w:div>
    <w:div w:id="261690570">
      <w:bodyDiv w:val="1"/>
      <w:marLeft w:val="0"/>
      <w:marRight w:val="0"/>
      <w:marTop w:val="0"/>
      <w:marBottom w:val="0"/>
      <w:divBdr>
        <w:top w:val="none" w:sz="0" w:space="0" w:color="auto"/>
        <w:left w:val="none" w:sz="0" w:space="0" w:color="auto"/>
        <w:bottom w:val="none" w:sz="0" w:space="0" w:color="auto"/>
        <w:right w:val="none" w:sz="0" w:space="0" w:color="auto"/>
      </w:divBdr>
    </w:div>
    <w:div w:id="264729222">
      <w:bodyDiv w:val="1"/>
      <w:marLeft w:val="0"/>
      <w:marRight w:val="0"/>
      <w:marTop w:val="0"/>
      <w:marBottom w:val="0"/>
      <w:divBdr>
        <w:top w:val="none" w:sz="0" w:space="0" w:color="auto"/>
        <w:left w:val="none" w:sz="0" w:space="0" w:color="auto"/>
        <w:bottom w:val="none" w:sz="0" w:space="0" w:color="auto"/>
        <w:right w:val="none" w:sz="0" w:space="0" w:color="auto"/>
      </w:divBdr>
    </w:div>
    <w:div w:id="271402841">
      <w:bodyDiv w:val="1"/>
      <w:marLeft w:val="0"/>
      <w:marRight w:val="0"/>
      <w:marTop w:val="0"/>
      <w:marBottom w:val="0"/>
      <w:divBdr>
        <w:top w:val="none" w:sz="0" w:space="0" w:color="auto"/>
        <w:left w:val="none" w:sz="0" w:space="0" w:color="auto"/>
        <w:bottom w:val="none" w:sz="0" w:space="0" w:color="auto"/>
        <w:right w:val="none" w:sz="0" w:space="0" w:color="auto"/>
      </w:divBdr>
    </w:div>
    <w:div w:id="287317684">
      <w:bodyDiv w:val="1"/>
      <w:marLeft w:val="0"/>
      <w:marRight w:val="0"/>
      <w:marTop w:val="0"/>
      <w:marBottom w:val="0"/>
      <w:divBdr>
        <w:top w:val="none" w:sz="0" w:space="0" w:color="auto"/>
        <w:left w:val="none" w:sz="0" w:space="0" w:color="auto"/>
        <w:bottom w:val="none" w:sz="0" w:space="0" w:color="auto"/>
        <w:right w:val="none" w:sz="0" w:space="0" w:color="auto"/>
      </w:divBdr>
    </w:div>
    <w:div w:id="294525610">
      <w:bodyDiv w:val="1"/>
      <w:marLeft w:val="0"/>
      <w:marRight w:val="0"/>
      <w:marTop w:val="0"/>
      <w:marBottom w:val="0"/>
      <w:divBdr>
        <w:top w:val="none" w:sz="0" w:space="0" w:color="auto"/>
        <w:left w:val="none" w:sz="0" w:space="0" w:color="auto"/>
        <w:bottom w:val="none" w:sz="0" w:space="0" w:color="auto"/>
        <w:right w:val="none" w:sz="0" w:space="0" w:color="auto"/>
      </w:divBdr>
    </w:div>
    <w:div w:id="296568254">
      <w:bodyDiv w:val="1"/>
      <w:marLeft w:val="0"/>
      <w:marRight w:val="0"/>
      <w:marTop w:val="0"/>
      <w:marBottom w:val="0"/>
      <w:divBdr>
        <w:top w:val="none" w:sz="0" w:space="0" w:color="auto"/>
        <w:left w:val="none" w:sz="0" w:space="0" w:color="auto"/>
        <w:bottom w:val="none" w:sz="0" w:space="0" w:color="auto"/>
        <w:right w:val="none" w:sz="0" w:space="0" w:color="auto"/>
      </w:divBdr>
    </w:div>
    <w:div w:id="298193370">
      <w:bodyDiv w:val="1"/>
      <w:marLeft w:val="0"/>
      <w:marRight w:val="0"/>
      <w:marTop w:val="0"/>
      <w:marBottom w:val="0"/>
      <w:divBdr>
        <w:top w:val="none" w:sz="0" w:space="0" w:color="auto"/>
        <w:left w:val="none" w:sz="0" w:space="0" w:color="auto"/>
        <w:bottom w:val="none" w:sz="0" w:space="0" w:color="auto"/>
        <w:right w:val="none" w:sz="0" w:space="0" w:color="auto"/>
      </w:divBdr>
    </w:div>
    <w:div w:id="316032206">
      <w:bodyDiv w:val="1"/>
      <w:marLeft w:val="0"/>
      <w:marRight w:val="0"/>
      <w:marTop w:val="0"/>
      <w:marBottom w:val="0"/>
      <w:divBdr>
        <w:top w:val="none" w:sz="0" w:space="0" w:color="auto"/>
        <w:left w:val="none" w:sz="0" w:space="0" w:color="auto"/>
        <w:bottom w:val="none" w:sz="0" w:space="0" w:color="auto"/>
        <w:right w:val="none" w:sz="0" w:space="0" w:color="auto"/>
      </w:divBdr>
    </w:div>
    <w:div w:id="316767612">
      <w:bodyDiv w:val="1"/>
      <w:marLeft w:val="0"/>
      <w:marRight w:val="0"/>
      <w:marTop w:val="0"/>
      <w:marBottom w:val="0"/>
      <w:divBdr>
        <w:top w:val="none" w:sz="0" w:space="0" w:color="auto"/>
        <w:left w:val="none" w:sz="0" w:space="0" w:color="auto"/>
        <w:bottom w:val="none" w:sz="0" w:space="0" w:color="auto"/>
        <w:right w:val="none" w:sz="0" w:space="0" w:color="auto"/>
      </w:divBdr>
    </w:div>
    <w:div w:id="322128342">
      <w:bodyDiv w:val="1"/>
      <w:marLeft w:val="0"/>
      <w:marRight w:val="0"/>
      <w:marTop w:val="0"/>
      <w:marBottom w:val="0"/>
      <w:divBdr>
        <w:top w:val="none" w:sz="0" w:space="0" w:color="auto"/>
        <w:left w:val="none" w:sz="0" w:space="0" w:color="auto"/>
        <w:bottom w:val="none" w:sz="0" w:space="0" w:color="auto"/>
        <w:right w:val="none" w:sz="0" w:space="0" w:color="auto"/>
      </w:divBdr>
    </w:div>
    <w:div w:id="322392623">
      <w:bodyDiv w:val="1"/>
      <w:marLeft w:val="0"/>
      <w:marRight w:val="0"/>
      <w:marTop w:val="0"/>
      <w:marBottom w:val="0"/>
      <w:divBdr>
        <w:top w:val="none" w:sz="0" w:space="0" w:color="auto"/>
        <w:left w:val="none" w:sz="0" w:space="0" w:color="auto"/>
        <w:bottom w:val="none" w:sz="0" w:space="0" w:color="auto"/>
        <w:right w:val="none" w:sz="0" w:space="0" w:color="auto"/>
      </w:divBdr>
    </w:div>
    <w:div w:id="323779125">
      <w:bodyDiv w:val="1"/>
      <w:marLeft w:val="0"/>
      <w:marRight w:val="0"/>
      <w:marTop w:val="0"/>
      <w:marBottom w:val="0"/>
      <w:divBdr>
        <w:top w:val="none" w:sz="0" w:space="0" w:color="auto"/>
        <w:left w:val="none" w:sz="0" w:space="0" w:color="auto"/>
        <w:bottom w:val="none" w:sz="0" w:space="0" w:color="auto"/>
        <w:right w:val="none" w:sz="0" w:space="0" w:color="auto"/>
      </w:divBdr>
    </w:div>
    <w:div w:id="325595112">
      <w:bodyDiv w:val="1"/>
      <w:marLeft w:val="0"/>
      <w:marRight w:val="0"/>
      <w:marTop w:val="0"/>
      <w:marBottom w:val="0"/>
      <w:divBdr>
        <w:top w:val="none" w:sz="0" w:space="0" w:color="auto"/>
        <w:left w:val="none" w:sz="0" w:space="0" w:color="auto"/>
        <w:bottom w:val="none" w:sz="0" w:space="0" w:color="auto"/>
        <w:right w:val="none" w:sz="0" w:space="0" w:color="auto"/>
      </w:divBdr>
    </w:div>
    <w:div w:id="353652599">
      <w:bodyDiv w:val="1"/>
      <w:marLeft w:val="0"/>
      <w:marRight w:val="0"/>
      <w:marTop w:val="0"/>
      <w:marBottom w:val="0"/>
      <w:divBdr>
        <w:top w:val="none" w:sz="0" w:space="0" w:color="auto"/>
        <w:left w:val="none" w:sz="0" w:space="0" w:color="auto"/>
        <w:bottom w:val="none" w:sz="0" w:space="0" w:color="auto"/>
        <w:right w:val="none" w:sz="0" w:space="0" w:color="auto"/>
      </w:divBdr>
    </w:div>
    <w:div w:id="356197793">
      <w:bodyDiv w:val="1"/>
      <w:marLeft w:val="0"/>
      <w:marRight w:val="0"/>
      <w:marTop w:val="0"/>
      <w:marBottom w:val="0"/>
      <w:divBdr>
        <w:top w:val="none" w:sz="0" w:space="0" w:color="auto"/>
        <w:left w:val="none" w:sz="0" w:space="0" w:color="auto"/>
        <w:bottom w:val="none" w:sz="0" w:space="0" w:color="auto"/>
        <w:right w:val="none" w:sz="0" w:space="0" w:color="auto"/>
      </w:divBdr>
    </w:div>
    <w:div w:id="361784709">
      <w:bodyDiv w:val="1"/>
      <w:marLeft w:val="0"/>
      <w:marRight w:val="0"/>
      <w:marTop w:val="0"/>
      <w:marBottom w:val="0"/>
      <w:divBdr>
        <w:top w:val="none" w:sz="0" w:space="0" w:color="auto"/>
        <w:left w:val="none" w:sz="0" w:space="0" w:color="auto"/>
        <w:bottom w:val="none" w:sz="0" w:space="0" w:color="auto"/>
        <w:right w:val="none" w:sz="0" w:space="0" w:color="auto"/>
      </w:divBdr>
    </w:div>
    <w:div w:id="368725462">
      <w:bodyDiv w:val="1"/>
      <w:marLeft w:val="0"/>
      <w:marRight w:val="0"/>
      <w:marTop w:val="0"/>
      <w:marBottom w:val="0"/>
      <w:divBdr>
        <w:top w:val="none" w:sz="0" w:space="0" w:color="auto"/>
        <w:left w:val="none" w:sz="0" w:space="0" w:color="auto"/>
        <w:bottom w:val="none" w:sz="0" w:space="0" w:color="auto"/>
        <w:right w:val="none" w:sz="0" w:space="0" w:color="auto"/>
      </w:divBdr>
    </w:div>
    <w:div w:id="375204823">
      <w:bodyDiv w:val="1"/>
      <w:marLeft w:val="0"/>
      <w:marRight w:val="0"/>
      <w:marTop w:val="0"/>
      <w:marBottom w:val="0"/>
      <w:divBdr>
        <w:top w:val="none" w:sz="0" w:space="0" w:color="auto"/>
        <w:left w:val="none" w:sz="0" w:space="0" w:color="auto"/>
        <w:bottom w:val="none" w:sz="0" w:space="0" w:color="auto"/>
        <w:right w:val="none" w:sz="0" w:space="0" w:color="auto"/>
      </w:divBdr>
    </w:div>
    <w:div w:id="410782376">
      <w:bodyDiv w:val="1"/>
      <w:marLeft w:val="0"/>
      <w:marRight w:val="0"/>
      <w:marTop w:val="0"/>
      <w:marBottom w:val="0"/>
      <w:divBdr>
        <w:top w:val="none" w:sz="0" w:space="0" w:color="auto"/>
        <w:left w:val="none" w:sz="0" w:space="0" w:color="auto"/>
        <w:bottom w:val="none" w:sz="0" w:space="0" w:color="auto"/>
        <w:right w:val="none" w:sz="0" w:space="0" w:color="auto"/>
      </w:divBdr>
    </w:div>
    <w:div w:id="411389244">
      <w:bodyDiv w:val="1"/>
      <w:marLeft w:val="0"/>
      <w:marRight w:val="0"/>
      <w:marTop w:val="0"/>
      <w:marBottom w:val="0"/>
      <w:divBdr>
        <w:top w:val="none" w:sz="0" w:space="0" w:color="auto"/>
        <w:left w:val="none" w:sz="0" w:space="0" w:color="auto"/>
        <w:bottom w:val="none" w:sz="0" w:space="0" w:color="auto"/>
        <w:right w:val="none" w:sz="0" w:space="0" w:color="auto"/>
      </w:divBdr>
    </w:div>
    <w:div w:id="415324137">
      <w:bodyDiv w:val="1"/>
      <w:marLeft w:val="0"/>
      <w:marRight w:val="0"/>
      <w:marTop w:val="0"/>
      <w:marBottom w:val="0"/>
      <w:divBdr>
        <w:top w:val="none" w:sz="0" w:space="0" w:color="auto"/>
        <w:left w:val="none" w:sz="0" w:space="0" w:color="auto"/>
        <w:bottom w:val="none" w:sz="0" w:space="0" w:color="auto"/>
        <w:right w:val="none" w:sz="0" w:space="0" w:color="auto"/>
      </w:divBdr>
    </w:div>
    <w:div w:id="415715824">
      <w:bodyDiv w:val="1"/>
      <w:marLeft w:val="0"/>
      <w:marRight w:val="0"/>
      <w:marTop w:val="0"/>
      <w:marBottom w:val="0"/>
      <w:divBdr>
        <w:top w:val="none" w:sz="0" w:space="0" w:color="auto"/>
        <w:left w:val="none" w:sz="0" w:space="0" w:color="auto"/>
        <w:bottom w:val="none" w:sz="0" w:space="0" w:color="auto"/>
        <w:right w:val="none" w:sz="0" w:space="0" w:color="auto"/>
      </w:divBdr>
    </w:div>
    <w:div w:id="426729716">
      <w:bodyDiv w:val="1"/>
      <w:marLeft w:val="0"/>
      <w:marRight w:val="0"/>
      <w:marTop w:val="0"/>
      <w:marBottom w:val="0"/>
      <w:divBdr>
        <w:top w:val="none" w:sz="0" w:space="0" w:color="auto"/>
        <w:left w:val="none" w:sz="0" w:space="0" w:color="auto"/>
        <w:bottom w:val="none" w:sz="0" w:space="0" w:color="auto"/>
        <w:right w:val="none" w:sz="0" w:space="0" w:color="auto"/>
      </w:divBdr>
    </w:div>
    <w:div w:id="427164534">
      <w:bodyDiv w:val="1"/>
      <w:marLeft w:val="0"/>
      <w:marRight w:val="0"/>
      <w:marTop w:val="0"/>
      <w:marBottom w:val="0"/>
      <w:divBdr>
        <w:top w:val="none" w:sz="0" w:space="0" w:color="auto"/>
        <w:left w:val="none" w:sz="0" w:space="0" w:color="auto"/>
        <w:bottom w:val="none" w:sz="0" w:space="0" w:color="auto"/>
        <w:right w:val="none" w:sz="0" w:space="0" w:color="auto"/>
      </w:divBdr>
    </w:div>
    <w:div w:id="434404182">
      <w:bodyDiv w:val="1"/>
      <w:marLeft w:val="0"/>
      <w:marRight w:val="0"/>
      <w:marTop w:val="0"/>
      <w:marBottom w:val="0"/>
      <w:divBdr>
        <w:top w:val="none" w:sz="0" w:space="0" w:color="auto"/>
        <w:left w:val="none" w:sz="0" w:space="0" w:color="auto"/>
        <w:bottom w:val="none" w:sz="0" w:space="0" w:color="auto"/>
        <w:right w:val="none" w:sz="0" w:space="0" w:color="auto"/>
      </w:divBdr>
    </w:div>
    <w:div w:id="437212798">
      <w:bodyDiv w:val="1"/>
      <w:marLeft w:val="0"/>
      <w:marRight w:val="0"/>
      <w:marTop w:val="0"/>
      <w:marBottom w:val="0"/>
      <w:divBdr>
        <w:top w:val="none" w:sz="0" w:space="0" w:color="auto"/>
        <w:left w:val="none" w:sz="0" w:space="0" w:color="auto"/>
        <w:bottom w:val="none" w:sz="0" w:space="0" w:color="auto"/>
        <w:right w:val="none" w:sz="0" w:space="0" w:color="auto"/>
      </w:divBdr>
    </w:div>
    <w:div w:id="443425889">
      <w:bodyDiv w:val="1"/>
      <w:marLeft w:val="0"/>
      <w:marRight w:val="0"/>
      <w:marTop w:val="0"/>
      <w:marBottom w:val="0"/>
      <w:divBdr>
        <w:top w:val="none" w:sz="0" w:space="0" w:color="auto"/>
        <w:left w:val="none" w:sz="0" w:space="0" w:color="auto"/>
        <w:bottom w:val="none" w:sz="0" w:space="0" w:color="auto"/>
        <w:right w:val="none" w:sz="0" w:space="0" w:color="auto"/>
      </w:divBdr>
    </w:div>
    <w:div w:id="452404516">
      <w:bodyDiv w:val="1"/>
      <w:marLeft w:val="0"/>
      <w:marRight w:val="0"/>
      <w:marTop w:val="0"/>
      <w:marBottom w:val="0"/>
      <w:divBdr>
        <w:top w:val="none" w:sz="0" w:space="0" w:color="auto"/>
        <w:left w:val="none" w:sz="0" w:space="0" w:color="auto"/>
        <w:bottom w:val="none" w:sz="0" w:space="0" w:color="auto"/>
        <w:right w:val="none" w:sz="0" w:space="0" w:color="auto"/>
      </w:divBdr>
    </w:div>
    <w:div w:id="456993904">
      <w:bodyDiv w:val="1"/>
      <w:marLeft w:val="0"/>
      <w:marRight w:val="0"/>
      <w:marTop w:val="0"/>
      <w:marBottom w:val="0"/>
      <w:divBdr>
        <w:top w:val="none" w:sz="0" w:space="0" w:color="auto"/>
        <w:left w:val="none" w:sz="0" w:space="0" w:color="auto"/>
        <w:bottom w:val="none" w:sz="0" w:space="0" w:color="auto"/>
        <w:right w:val="none" w:sz="0" w:space="0" w:color="auto"/>
      </w:divBdr>
    </w:div>
    <w:div w:id="469329321">
      <w:bodyDiv w:val="1"/>
      <w:marLeft w:val="0"/>
      <w:marRight w:val="0"/>
      <w:marTop w:val="0"/>
      <w:marBottom w:val="0"/>
      <w:divBdr>
        <w:top w:val="none" w:sz="0" w:space="0" w:color="auto"/>
        <w:left w:val="none" w:sz="0" w:space="0" w:color="auto"/>
        <w:bottom w:val="none" w:sz="0" w:space="0" w:color="auto"/>
        <w:right w:val="none" w:sz="0" w:space="0" w:color="auto"/>
      </w:divBdr>
    </w:div>
    <w:div w:id="478112130">
      <w:bodyDiv w:val="1"/>
      <w:marLeft w:val="0"/>
      <w:marRight w:val="0"/>
      <w:marTop w:val="0"/>
      <w:marBottom w:val="0"/>
      <w:divBdr>
        <w:top w:val="none" w:sz="0" w:space="0" w:color="auto"/>
        <w:left w:val="none" w:sz="0" w:space="0" w:color="auto"/>
        <w:bottom w:val="none" w:sz="0" w:space="0" w:color="auto"/>
        <w:right w:val="none" w:sz="0" w:space="0" w:color="auto"/>
      </w:divBdr>
    </w:div>
    <w:div w:id="485754038">
      <w:bodyDiv w:val="1"/>
      <w:marLeft w:val="0"/>
      <w:marRight w:val="0"/>
      <w:marTop w:val="0"/>
      <w:marBottom w:val="0"/>
      <w:divBdr>
        <w:top w:val="none" w:sz="0" w:space="0" w:color="auto"/>
        <w:left w:val="none" w:sz="0" w:space="0" w:color="auto"/>
        <w:bottom w:val="none" w:sz="0" w:space="0" w:color="auto"/>
        <w:right w:val="none" w:sz="0" w:space="0" w:color="auto"/>
      </w:divBdr>
    </w:div>
    <w:div w:id="496383231">
      <w:bodyDiv w:val="1"/>
      <w:marLeft w:val="0"/>
      <w:marRight w:val="0"/>
      <w:marTop w:val="0"/>
      <w:marBottom w:val="0"/>
      <w:divBdr>
        <w:top w:val="none" w:sz="0" w:space="0" w:color="auto"/>
        <w:left w:val="none" w:sz="0" w:space="0" w:color="auto"/>
        <w:bottom w:val="none" w:sz="0" w:space="0" w:color="auto"/>
        <w:right w:val="none" w:sz="0" w:space="0" w:color="auto"/>
      </w:divBdr>
    </w:div>
    <w:div w:id="503864971">
      <w:bodyDiv w:val="1"/>
      <w:marLeft w:val="0"/>
      <w:marRight w:val="0"/>
      <w:marTop w:val="0"/>
      <w:marBottom w:val="0"/>
      <w:divBdr>
        <w:top w:val="none" w:sz="0" w:space="0" w:color="auto"/>
        <w:left w:val="none" w:sz="0" w:space="0" w:color="auto"/>
        <w:bottom w:val="none" w:sz="0" w:space="0" w:color="auto"/>
        <w:right w:val="none" w:sz="0" w:space="0" w:color="auto"/>
      </w:divBdr>
    </w:div>
    <w:div w:id="511920833">
      <w:bodyDiv w:val="1"/>
      <w:marLeft w:val="0"/>
      <w:marRight w:val="0"/>
      <w:marTop w:val="0"/>
      <w:marBottom w:val="0"/>
      <w:divBdr>
        <w:top w:val="none" w:sz="0" w:space="0" w:color="auto"/>
        <w:left w:val="none" w:sz="0" w:space="0" w:color="auto"/>
        <w:bottom w:val="none" w:sz="0" w:space="0" w:color="auto"/>
        <w:right w:val="none" w:sz="0" w:space="0" w:color="auto"/>
      </w:divBdr>
    </w:div>
    <w:div w:id="518786408">
      <w:bodyDiv w:val="1"/>
      <w:marLeft w:val="0"/>
      <w:marRight w:val="0"/>
      <w:marTop w:val="0"/>
      <w:marBottom w:val="0"/>
      <w:divBdr>
        <w:top w:val="none" w:sz="0" w:space="0" w:color="auto"/>
        <w:left w:val="none" w:sz="0" w:space="0" w:color="auto"/>
        <w:bottom w:val="none" w:sz="0" w:space="0" w:color="auto"/>
        <w:right w:val="none" w:sz="0" w:space="0" w:color="auto"/>
      </w:divBdr>
    </w:div>
    <w:div w:id="524096933">
      <w:bodyDiv w:val="1"/>
      <w:marLeft w:val="0"/>
      <w:marRight w:val="0"/>
      <w:marTop w:val="0"/>
      <w:marBottom w:val="0"/>
      <w:divBdr>
        <w:top w:val="none" w:sz="0" w:space="0" w:color="auto"/>
        <w:left w:val="none" w:sz="0" w:space="0" w:color="auto"/>
        <w:bottom w:val="none" w:sz="0" w:space="0" w:color="auto"/>
        <w:right w:val="none" w:sz="0" w:space="0" w:color="auto"/>
      </w:divBdr>
    </w:div>
    <w:div w:id="527571850">
      <w:bodyDiv w:val="1"/>
      <w:marLeft w:val="0"/>
      <w:marRight w:val="0"/>
      <w:marTop w:val="0"/>
      <w:marBottom w:val="0"/>
      <w:divBdr>
        <w:top w:val="none" w:sz="0" w:space="0" w:color="auto"/>
        <w:left w:val="none" w:sz="0" w:space="0" w:color="auto"/>
        <w:bottom w:val="none" w:sz="0" w:space="0" w:color="auto"/>
        <w:right w:val="none" w:sz="0" w:space="0" w:color="auto"/>
      </w:divBdr>
    </w:div>
    <w:div w:id="527597363">
      <w:bodyDiv w:val="1"/>
      <w:marLeft w:val="0"/>
      <w:marRight w:val="0"/>
      <w:marTop w:val="0"/>
      <w:marBottom w:val="0"/>
      <w:divBdr>
        <w:top w:val="none" w:sz="0" w:space="0" w:color="auto"/>
        <w:left w:val="none" w:sz="0" w:space="0" w:color="auto"/>
        <w:bottom w:val="none" w:sz="0" w:space="0" w:color="auto"/>
        <w:right w:val="none" w:sz="0" w:space="0" w:color="auto"/>
      </w:divBdr>
    </w:div>
    <w:div w:id="550313251">
      <w:bodyDiv w:val="1"/>
      <w:marLeft w:val="0"/>
      <w:marRight w:val="0"/>
      <w:marTop w:val="0"/>
      <w:marBottom w:val="0"/>
      <w:divBdr>
        <w:top w:val="none" w:sz="0" w:space="0" w:color="auto"/>
        <w:left w:val="none" w:sz="0" w:space="0" w:color="auto"/>
        <w:bottom w:val="none" w:sz="0" w:space="0" w:color="auto"/>
        <w:right w:val="none" w:sz="0" w:space="0" w:color="auto"/>
      </w:divBdr>
    </w:div>
    <w:div w:id="556431586">
      <w:bodyDiv w:val="1"/>
      <w:marLeft w:val="0"/>
      <w:marRight w:val="0"/>
      <w:marTop w:val="0"/>
      <w:marBottom w:val="0"/>
      <w:divBdr>
        <w:top w:val="none" w:sz="0" w:space="0" w:color="auto"/>
        <w:left w:val="none" w:sz="0" w:space="0" w:color="auto"/>
        <w:bottom w:val="none" w:sz="0" w:space="0" w:color="auto"/>
        <w:right w:val="none" w:sz="0" w:space="0" w:color="auto"/>
      </w:divBdr>
    </w:div>
    <w:div w:id="581064137">
      <w:bodyDiv w:val="1"/>
      <w:marLeft w:val="0"/>
      <w:marRight w:val="0"/>
      <w:marTop w:val="0"/>
      <w:marBottom w:val="0"/>
      <w:divBdr>
        <w:top w:val="none" w:sz="0" w:space="0" w:color="auto"/>
        <w:left w:val="none" w:sz="0" w:space="0" w:color="auto"/>
        <w:bottom w:val="none" w:sz="0" w:space="0" w:color="auto"/>
        <w:right w:val="none" w:sz="0" w:space="0" w:color="auto"/>
      </w:divBdr>
    </w:div>
    <w:div w:id="581836386">
      <w:bodyDiv w:val="1"/>
      <w:marLeft w:val="0"/>
      <w:marRight w:val="0"/>
      <w:marTop w:val="0"/>
      <w:marBottom w:val="0"/>
      <w:divBdr>
        <w:top w:val="none" w:sz="0" w:space="0" w:color="auto"/>
        <w:left w:val="none" w:sz="0" w:space="0" w:color="auto"/>
        <w:bottom w:val="none" w:sz="0" w:space="0" w:color="auto"/>
        <w:right w:val="none" w:sz="0" w:space="0" w:color="auto"/>
      </w:divBdr>
    </w:div>
    <w:div w:id="583757733">
      <w:bodyDiv w:val="1"/>
      <w:marLeft w:val="0"/>
      <w:marRight w:val="0"/>
      <w:marTop w:val="0"/>
      <w:marBottom w:val="0"/>
      <w:divBdr>
        <w:top w:val="none" w:sz="0" w:space="0" w:color="auto"/>
        <w:left w:val="none" w:sz="0" w:space="0" w:color="auto"/>
        <w:bottom w:val="none" w:sz="0" w:space="0" w:color="auto"/>
        <w:right w:val="none" w:sz="0" w:space="0" w:color="auto"/>
      </w:divBdr>
    </w:div>
    <w:div w:id="600652009">
      <w:bodyDiv w:val="1"/>
      <w:marLeft w:val="0"/>
      <w:marRight w:val="0"/>
      <w:marTop w:val="0"/>
      <w:marBottom w:val="0"/>
      <w:divBdr>
        <w:top w:val="none" w:sz="0" w:space="0" w:color="auto"/>
        <w:left w:val="none" w:sz="0" w:space="0" w:color="auto"/>
        <w:bottom w:val="none" w:sz="0" w:space="0" w:color="auto"/>
        <w:right w:val="none" w:sz="0" w:space="0" w:color="auto"/>
      </w:divBdr>
    </w:div>
    <w:div w:id="621619457">
      <w:bodyDiv w:val="1"/>
      <w:marLeft w:val="0"/>
      <w:marRight w:val="0"/>
      <w:marTop w:val="0"/>
      <w:marBottom w:val="0"/>
      <w:divBdr>
        <w:top w:val="none" w:sz="0" w:space="0" w:color="auto"/>
        <w:left w:val="none" w:sz="0" w:space="0" w:color="auto"/>
        <w:bottom w:val="none" w:sz="0" w:space="0" w:color="auto"/>
        <w:right w:val="none" w:sz="0" w:space="0" w:color="auto"/>
      </w:divBdr>
    </w:div>
    <w:div w:id="634066180">
      <w:bodyDiv w:val="1"/>
      <w:marLeft w:val="0"/>
      <w:marRight w:val="0"/>
      <w:marTop w:val="0"/>
      <w:marBottom w:val="0"/>
      <w:divBdr>
        <w:top w:val="none" w:sz="0" w:space="0" w:color="auto"/>
        <w:left w:val="none" w:sz="0" w:space="0" w:color="auto"/>
        <w:bottom w:val="none" w:sz="0" w:space="0" w:color="auto"/>
        <w:right w:val="none" w:sz="0" w:space="0" w:color="auto"/>
      </w:divBdr>
    </w:div>
    <w:div w:id="637688157">
      <w:bodyDiv w:val="1"/>
      <w:marLeft w:val="0"/>
      <w:marRight w:val="0"/>
      <w:marTop w:val="0"/>
      <w:marBottom w:val="0"/>
      <w:divBdr>
        <w:top w:val="none" w:sz="0" w:space="0" w:color="auto"/>
        <w:left w:val="none" w:sz="0" w:space="0" w:color="auto"/>
        <w:bottom w:val="none" w:sz="0" w:space="0" w:color="auto"/>
        <w:right w:val="none" w:sz="0" w:space="0" w:color="auto"/>
      </w:divBdr>
    </w:div>
    <w:div w:id="638849108">
      <w:bodyDiv w:val="1"/>
      <w:marLeft w:val="0"/>
      <w:marRight w:val="0"/>
      <w:marTop w:val="0"/>
      <w:marBottom w:val="0"/>
      <w:divBdr>
        <w:top w:val="none" w:sz="0" w:space="0" w:color="auto"/>
        <w:left w:val="none" w:sz="0" w:space="0" w:color="auto"/>
        <w:bottom w:val="none" w:sz="0" w:space="0" w:color="auto"/>
        <w:right w:val="none" w:sz="0" w:space="0" w:color="auto"/>
      </w:divBdr>
    </w:div>
    <w:div w:id="639307018">
      <w:bodyDiv w:val="1"/>
      <w:marLeft w:val="0"/>
      <w:marRight w:val="0"/>
      <w:marTop w:val="0"/>
      <w:marBottom w:val="0"/>
      <w:divBdr>
        <w:top w:val="none" w:sz="0" w:space="0" w:color="auto"/>
        <w:left w:val="none" w:sz="0" w:space="0" w:color="auto"/>
        <w:bottom w:val="none" w:sz="0" w:space="0" w:color="auto"/>
        <w:right w:val="none" w:sz="0" w:space="0" w:color="auto"/>
      </w:divBdr>
    </w:div>
    <w:div w:id="651447700">
      <w:bodyDiv w:val="1"/>
      <w:marLeft w:val="0"/>
      <w:marRight w:val="0"/>
      <w:marTop w:val="0"/>
      <w:marBottom w:val="0"/>
      <w:divBdr>
        <w:top w:val="none" w:sz="0" w:space="0" w:color="auto"/>
        <w:left w:val="none" w:sz="0" w:space="0" w:color="auto"/>
        <w:bottom w:val="none" w:sz="0" w:space="0" w:color="auto"/>
        <w:right w:val="none" w:sz="0" w:space="0" w:color="auto"/>
      </w:divBdr>
    </w:div>
    <w:div w:id="651830750">
      <w:bodyDiv w:val="1"/>
      <w:marLeft w:val="0"/>
      <w:marRight w:val="0"/>
      <w:marTop w:val="0"/>
      <w:marBottom w:val="0"/>
      <w:divBdr>
        <w:top w:val="none" w:sz="0" w:space="0" w:color="auto"/>
        <w:left w:val="none" w:sz="0" w:space="0" w:color="auto"/>
        <w:bottom w:val="none" w:sz="0" w:space="0" w:color="auto"/>
        <w:right w:val="none" w:sz="0" w:space="0" w:color="auto"/>
      </w:divBdr>
    </w:div>
    <w:div w:id="656229760">
      <w:bodyDiv w:val="1"/>
      <w:marLeft w:val="0"/>
      <w:marRight w:val="0"/>
      <w:marTop w:val="0"/>
      <w:marBottom w:val="0"/>
      <w:divBdr>
        <w:top w:val="none" w:sz="0" w:space="0" w:color="auto"/>
        <w:left w:val="none" w:sz="0" w:space="0" w:color="auto"/>
        <w:bottom w:val="none" w:sz="0" w:space="0" w:color="auto"/>
        <w:right w:val="none" w:sz="0" w:space="0" w:color="auto"/>
      </w:divBdr>
    </w:div>
    <w:div w:id="657460146">
      <w:bodyDiv w:val="1"/>
      <w:marLeft w:val="0"/>
      <w:marRight w:val="0"/>
      <w:marTop w:val="0"/>
      <w:marBottom w:val="0"/>
      <w:divBdr>
        <w:top w:val="none" w:sz="0" w:space="0" w:color="auto"/>
        <w:left w:val="none" w:sz="0" w:space="0" w:color="auto"/>
        <w:bottom w:val="none" w:sz="0" w:space="0" w:color="auto"/>
        <w:right w:val="none" w:sz="0" w:space="0" w:color="auto"/>
      </w:divBdr>
    </w:div>
    <w:div w:id="663901450">
      <w:bodyDiv w:val="1"/>
      <w:marLeft w:val="0"/>
      <w:marRight w:val="0"/>
      <w:marTop w:val="0"/>
      <w:marBottom w:val="0"/>
      <w:divBdr>
        <w:top w:val="none" w:sz="0" w:space="0" w:color="auto"/>
        <w:left w:val="none" w:sz="0" w:space="0" w:color="auto"/>
        <w:bottom w:val="none" w:sz="0" w:space="0" w:color="auto"/>
        <w:right w:val="none" w:sz="0" w:space="0" w:color="auto"/>
      </w:divBdr>
    </w:div>
    <w:div w:id="668951067">
      <w:bodyDiv w:val="1"/>
      <w:marLeft w:val="0"/>
      <w:marRight w:val="0"/>
      <w:marTop w:val="0"/>
      <w:marBottom w:val="0"/>
      <w:divBdr>
        <w:top w:val="none" w:sz="0" w:space="0" w:color="auto"/>
        <w:left w:val="none" w:sz="0" w:space="0" w:color="auto"/>
        <w:bottom w:val="none" w:sz="0" w:space="0" w:color="auto"/>
        <w:right w:val="none" w:sz="0" w:space="0" w:color="auto"/>
      </w:divBdr>
    </w:div>
    <w:div w:id="683047418">
      <w:bodyDiv w:val="1"/>
      <w:marLeft w:val="0"/>
      <w:marRight w:val="0"/>
      <w:marTop w:val="0"/>
      <w:marBottom w:val="0"/>
      <w:divBdr>
        <w:top w:val="none" w:sz="0" w:space="0" w:color="auto"/>
        <w:left w:val="none" w:sz="0" w:space="0" w:color="auto"/>
        <w:bottom w:val="none" w:sz="0" w:space="0" w:color="auto"/>
        <w:right w:val="none" w:sz="0" w:space="0" w:color="auto"/>
      </w:divBdr>
    </w:div>
    <w:div w:id="702168451">
      <w:bodyDiv w:val="1"/>
      <w:marLeft w:val="0"/>
      <w:marRight w:val="0"/>
      <w:marTop w:val="0"/>
      <w:marBottom w:val="0"/>
      <w:divBdr>
        <w:top w:val="none" w:sz="0" w:space="0" w:color="auto"/>
        <w:left w:val="none" w:sz="0" w:space="0" w:color="auto"/>
        <w:bottom w:val="none" w:sz="0" w:space="0" w:color="auto"/>
        <w:right w:val="none" w:sz="0" w:space="0" w:color="auto"/>
      </w:divBdr>
    </w:div>
    <w:div w:id="703553509">
      <w:bodyDiv w:val="1"/>
      <w:marLeft w:val="0"/>
      <w:marRight w:val="0"/>
      <w:marTop w:val="0"/>
      <w:marBottom w:val="0"/>
      <w:divBdr>
        <w:top w:val="none" w:sz="0" w:space="0" w:color="auto"/>
        <w:left w:val="none" w:sz="0" w:space="0" w:color="auto"/>
        <w:bottom w:val="none" w:sz="0" w:space="0" w:color="auto"/>
        <w:right w:val="none" w:sz="0" w:space="0" w:color="auto"/>
      </w:divBdr>
    </w:div>
    <w:div w:id="707991584">
      <w:bodyDiv w:val="1"/>
      <w:marLeft w:val="0"/>
      <w:marRight w:val="0"/>
      <w:marTop w:val="0"/>
      <w:marBottom w:val="0"/>
      <w:divBdr>
        <w:top w:val="none" w:sz="0" w:space="0" w:color="auto"/>
        <w:left w:val="none" w:sz="0" w:space="0" w:color="auto"/>
        <w:bottom w:val="none" w:sz="0" w:space="0" w:color="auto"/>
        <w:right w:val="none" w:sz="0" w:space="0" w:color="auto"/>
      </w:divBdr>
    </w:div>
    <w:div w:id="718672683">
      <w:bodyDiv w:val="1"/>
      <w:marLeft w:val="0"/>
      <w:marRight w:val="0"/>
      <w:marTop w:val="0"/>
      <w:marBottom w:val="0"/>
      <w:divBdr>
        <w:top w:val="none" w:sz="0" w:space="0" w:color="auto"/>
        <w:left w:val="none" w:sz="0" w:space="0" w:color="auto"/>
        <w:bottom w:val="none" w:sz="0" w:space="0" w:color="auto"/>
        <w:right w:val="none" w:sz="0" w:space="0" w:color="auto"/>
      </w:divBdr>
    </w:div>
    <w:div w:id="740055556">
      <w:bodyDiv w:val="1"/>
      <w:marLeft w:val="0"/>
      <w:marRight w:val="0"/>
      <w:marTop w:val="0"/>
      <w:marBottom w:val="0"/>
      <w:divBdr>
        <w:top w:val="none" w:sz="0" w:space="0" w:color="auto"/>
        <w:left w:val="none" w:sz="0" w:space="0" w:color="auto"/>
        <w:bottom w:val="none" w:sz="0" w:space="0" w:color="auto"/>
        <w:right w:val="none" w:sz="0" w:space="0" w:color="auto"/>
      </w:divBdr>
    </w:div>
    <w:div w:id="749809387">
      <w:bodyDiv w:val="1"/>
      <w:marLeft w:val="0"/>
      <w:marRight w:val="0"/>
      <w:marTop w:val="0"/>
      <w:marBottom w:val="0"/>
      <w:divBdr>
        <w:top w:val="none" w:sz="0" w:space="0" w:color="auto"/>
        <w:left w:val="none" w:sz="0" w:space="0" w:color="auto"/>
        <w:bottom w:val="none" w:sz="0" w:space="0" w:color="auto"/>
        <w:right w:val="none" w:sz="0" w:space="0" w:color="auto"/>
      </w:divBdr>
    </w:div>
    <w:div w:id="752778720">
      <w:bodyDiv w:val="1"/>
      <w:marLeft w:val="0"/>
      <w:marRight w:val="0"/>
      <w:marTop w:val="0"/>
      <w:marBottom w:val="0"/>
      <w:divBdr>
        <w:top w:val="none" w:sz="0" w:space="0" w:color="auto"/>
        <w:left w:val="none" w:sz="0" w:space="0" w:color="auto"/>
        <w:bottom w:val="none" w:sz="0" w:space="0" w:color="auto"/>
        <w:right w:val="none" w:sz="0" w:space="0" w:color="auto"/>
      </w:divBdr>
    </w:div>
    <w:div w:id="760683250">
      <w:bodyDiv w:val="1"/>
      <w:marLeft w:val="0"/>
      <w:marRight w:val="0"/>
      <w:marTop w:val="0"/>
      <w:marBottom w:val="0"/>
      <w:divBdr>
        <w:top w:val="none" w:sz="0" w:space="0" w:color="auto"/>
        <w:left w:val="none" w:sz="0" w:space="0" w:color="auto"/>
        <w:bottom w:val="none" w:sz="0" w:space="0" w:color="auto"/>
        <w:right w:val="none" w:sz="0" w:space="0" w:color="auto"/>
      </w:divBdr>
      <w:divsChild>
        <w:div w:id="541982997">
          <w:marLeft w:val="0"/>
          <w:marRight w:val="0"/>
          <w:marTop w:val="0"/>
          <w:marBottom w:val="0"/>
          <w:divBdr>
            <w:top w:val="none" w:sz="0" w:space="0" w:color="auto"/>
            <w:left w:val="none" w:sz="0" w:space="0" w:color="auto"/>
            <w:bottom w:val="none" w:sz="0" w:space="0" w:color="auto"/>
            <w:right w:val="none" w:sz="0" w:space="0" w:color="auto"/>
          </w:divBdr>
          <w:divsChild>
            <w:div w:id="102474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28868">
      <w:bodyDiv w:val="1"/>
      <w:marLeft w:val="0"/>
      <w:marRight w:val="0"/>
      <w:marTop w:val="0"/>
      <w:marBottom w:val="0"/>
      <w:divBdr>
        <w:top w:val="none" w:sz="0" w:space="0" w:color="auto"/>
        <w:left w:val="none" w:sz="0" w:space="0" w:color="auto"/>
        <w:bottom w:val="none" w:sz="0" w:space="0" w:color="auto"/>
        <w:right w:val="none" w:sz="0" w:space="0" w:color="auto"/>
      </w:divBdr>
    </w:div>
    <w:div w:id="773132048">
      <w:bodyDiv w:val="1"/>
      <w:marLeft w:val="0"/>
      <w:marRight w:val="0"/>
      <w:marTop w:val="0"/>
      <w:marBottom w:val="0"/>
      <w:divBdr>
        <w:top w:val="none" w:sz="0" w:space="0" w:color="auto"/>
        <w:left w:val="none" w:sz="0" w:space="0" w:color="auto"/>
        <w:bottom w:val="none" w:sz="0" w:space="0" w:color="auto"/>
        <w:right w:val="none" w:sz="0" w:space="0" w:color="auto"/>
      </w:divBdr>
    </w:div>
    <w:div w:id="805395719">
      <w:bodyDiv w:val="1"/>
      <w:marLeft w:val="0"/>
      <w:marRight w:val="0"/>
      <w:marTop w:val="0"/>
      <w:marBottom w:val="0"/>
      <w:divBdr>
        <w:top w:val="none" w:sz="0" w:space="0" w:color="auto"/>
        <w:left w:val="none" w:sz="0" w:space="0" w:color="auto"/>
        <w:bottom w:val="none" w:sz="0" w:space="0" w:color="auto"/>
        <w:right w:val="none" w:sz="0" w:space="0" w:color="auto"/>
      </w:divBdr>
    </w:div>
    <w:div w:id="805506517">
      <w:bodyDiv w:val="1"/>
      <w:marLeft w:val="0"/>
      <w:marRight w:val="0"/>
      <w:marTop w:val="0"/>
      <w:marBottom w:val="0"/>
      <w:divBdr>
        <w:top w:val="none" w:sz="0" w:space="0" w:color="auto"/>
        <w:left w:val="none" w:sz="0" w:space="0" w:color="auto"/>
        <w:bottom w:val="none" w:sz="0" w:space="0" w:color="auto"/>
        <w:right w:val="none" w:sz="0" w:space="0" w:color="auto"/>
      </w:divBdr>
    </w:div>
    <w:div w:id="820389391">
      <w:bodyDiv w:val="1"/>
      <w:marLeft w:val="0"/>
      <w:marRight w:val="0"/>
      <w:marTop w:val="0"/>
      <w:marBottom w:val="0"/>
      <w:divBdr>
        <w:top w:val="none" w:sz="0" w:space="0" w:color="auto"/>
        <w:left w:val="none" w:sz="0" w:space="0" w:color="auto"/>
        <w:bottom w:val="none" w:sz="0" w:space="0" w:color="auto"/>
        <w:right w:val="none" w:sz="0" w:space="0" w:color="auto"/>
      </w:divBdr>
    </w:div>
    <w:div w:id="827398880">
      <w:bodyDiv w:val="1"/>
      <w:marLeft w:val="0"/>
      <w:marRight w:val="0"/>
      <w:marTop w:val="0"/>
      <w:marBottom w:val="0"/>
      <w:divBdr>
        <w:top w:val="none" w:sz="0" w:space="0" w:color="auto"/>
        <w:left w:val="none" w:sz="0" w:space="0" w:color="auto"/>
        <w:bottom w:val="none" w:sz="0" w:space="0" w:color="auto"/>
        <w:right w:val="none" w:sz="0" w:space="0" w:color="auto"/>
      </w:divBdr>
    </w:div>
    <w:div w:id="835926880">
      <w:bodyDiv w:val="1"/>
      <w:marLeft w:val="0"/>
      <w:marRight w:val="0"/>
      <w:marTop w:val="0"/>
      <w:marBottom w:val="0"/>
      <w:divBdr>
        <w:top w:val="none" w:sz="0" w:space="0" w:color="auto"/>
        <w:left w:val="none" w:sz="0" w:space="0" w:color="auto"/>
        <w:bottom w:val="none" w:sz="0" w:space="0" w:color="auto"/>
        <w:right w:val="none" w:sz="0" w:space="0" w:color="auto"/>
      </w:divBdr>
    </w:div>
    <w:div w:id="845097020">
      <w:bodyDiv w:val="1"/>
      <w:marLeft w:val="0"/>
      <w:marRight w:val="0"/>
      <w:marTop w:val="0"/>
      <w:marBottom w:val="0"/>
      <w:divBdr>
        <w:top w:val="none" w:sz="0" w:space="0" w:color="auto"/>
        <w:left w:val="none" w:sz="0" w:space="0" w:color="auto"/>
        <w:bottom w:val="none" w:sz="0" w:space="0" w:color="auto"/>
        <w:right w:val="none" w:sz="0" w:space="0" w:color="auto"/>
      </w:divBdr>
    </w:div>
    <w:div w:id="852575448">
      <w:bodyDiv w:val="1"/>
      <w:marLeft w:val="0"/>
      <w:marRight w:val="0"/>
      <w:marTop w:val="0"/>
      <w:marBottom w:val="0"/>
      <w:divBdr>
        <w:top w:val="none" w:sz="0" w:space="0" w:color="auto"/>
        <w:left w:val="none" w:sz="0" w:space="0" w:color="auto"/>
        <w:bottom w:val="none" w:sz="0" w:space="0" w:color="auto"/>
        <w:right w:val="none" w:sz="0" w:space="0" w:color="auto"/>
      </w:divBdr>
    </w:div>
    <w:div w:id="857230068">
      <w:bodyDiv w:val="1"/>
      <w:marLeft w:val="0"/>
      <w:marRight w:val="0"/>
      <w:marTop w:val="0"/>
      <w:marBottom w:val="0"/>
      <w:divBdr>
        <w:top w:val="none" w:sz="0" w:space="0" w:color="auto"/>
        <w:left w:val="none" w:sz="0" w:space="0" w:color="auto"/>
        <w:bottom w:val="none" w:sz="0" w:space="0" w:color="auto"/>
        <w:right w:val="none" w:sz="0" w:space="0" w:color="auto"/>
      </w:divBdr>
    </w:div>
    <w:div w:id="897134790">
      <w:bodyDiv w:val="1"/>
      <w:marLeft w:val="0"/>
      <w:marRight w:val="0"/>
      <w:marTop w:val="0"/>
      <w:marBottom w:val="0"/>
      <w:divBdr>
        <w:top w:val="none" w:sz="0" w:space="0" w:color="auto"/>
        <w:left w:val="none" w:sz="0" w:space="0" w:color="auto"/>
        <w:bottom w:val="none" w:sz="0" w:space="0" w:color="auto"/>
        <w:right w:val="none" w:sz="0" w:space="0" w:color="auto"/>
      </w:divBdr>
    </w:div>
    <w:div w:id="910045776">
      <w:bodyDiv w:val="1"/>
      <w:marLeft w:val="0"/>
      <w:marRight w:val="0"/>
      <w:marTop w:val="0"/>
      <w:marBottom w:val="0"/>
      <w:divBdr>
        <w:top w:val="none" w:sz="0" w:space="0" w:color="auto"/>
        <w:left w:val="none" w:sz="0" w:space="0" w:color="auto"/>
        <w:bottom w:val="none" w:sz="0" w:space="0" w:color="auto"/>
        <w:right w:val="none" w:sz="0" w:space="0" w:color="auto"/>
      </w:divBdr>
    </w:div>
    <w:div w:id="910701617">
      <w:bodyDiv w:val="1"/>
      <w:marLeft w:val="0"/>
      <w:marRight w:val="0"/>
      <w:marTop w:val="0"/>
      <w:marBottom w:val="0"/>
      <w:divBdr>
        <w:top w:val="none" w:sz="0" w:space="0" w:color="auto"/>
        <w:left w:val="none" w:sz="0" w:space="0" w:color="auto"/>
        <w:bottom w:val="none" w:sz="0" w:space="0" w:color="auto"/>
        <w:right w:val="none" w:sz="0" w:space="0" w:color="auto"/>
      </w:divBdr>
    </w:div>
    <w:div w:id="918322783">
      <w:bodyDiv w:val="1"/>
      <w:marLeft w:val="0"/>
      <w:marRight w:val="0"/>
      <w:marTop w:val="0"/>
      <w:marBottom w:val="0"/>
      <w:divBdr>
        <w:top w:val="none" w:sz="0" w:space="0" w:color="auto"/>
        <w:left w:val="none" w:sz="0" w:space="0" w:color="auto"/>
        <w:bottom w:val="none" w:sz="0" w:space="0" w:color="auto"/>
        <w:right w:val="none" w:sz="0" w:space="0" w:color="auto"/>
      </w:divBdr>
    </w:div>
    <w:div w:id="931090393">
      <w:bodyDiv w:val="1"/>
      <w:marLeft w:val="0"/>
      <w:marRight w:val="0"/>
      <w:marTop w:val="0"/>
      <w:marBottom w:val="0"/>
      <w:divBdr>
        <w:top w:val="none" w:sz="0" w:space="0" w:color="auto"/>
        <w:left w:val="none" w:sz="0" w:space="0" w:color="auto"/>
        <w:bottom w:val="none" w:sz="0" w:space="0" w:color="auto"/>
        <w:right w:val="none" w:sz="0" w:space="0" w:color="auto"/>
      </w:divBdr>
    </w:div>
    <w:div w:id="932595536">
      <w:bodyDiv w:val="1"/>
      <w:marLeft w:val="0"/>
      <w:marRight w:val="0"/>
      <w:marTop w:val="0"/>
      <w:marBottom w:val="0"/>
      <w:divBdr>
        <w:top w:val="none" w:sz="0" w:space="0" w:color="auto"/>
        <w:left w:val="none" w:sz="0" w:space="0" w:color="auto"/>
        <w:bottom w:val="none" w:sz="0" w:space="0" w:color="auto"/>
        <w:right w:val="none" w:sz="0" w:space="0" w:color="auto"/>
      </w:divBdr>
    </w:div>
    <w:div w:id="939797494">
      <w:bodyDiv w:val="1"/>
      <w:marLeft w:val="0"/>
      <w:marRight w:val="0"/>
      <w:marTop w:val="0"/>
      <w:marBottom w:val="0"/>
      <w:divBdr>
        <w:top w:val="none" w:sz="0" w:space="0" w:color="auto"/>
        <w:left w:val="none" w:sz="0" w:space="0" w:color="auto"/>
        <w:bottom w:val="none" w:sz="0" w:space="0" w:color="auto"/>
        <w:right w:val="none" w:sz="0" w:space="0" w:color="auto"/>
      </w:divBdr>
    </w:div>
    <w:div w:id="942107747">
      <w:bodyDiv w:val="1"/>
      <w:marLeft w:val="0"/>
      <w:marRight w:val="0"/>
      <w:marTop w:val="0"/>
      <w:marBottom w:val="0"/>
      <w:divBdr>
        <w:top w:val="none" w:sz="0" w:space="0" w:color="auto"/>
        <w:left w:val="none" w:sz="0" w:space="0" w:color="auto"/>
        <w:bottom w:val="none" w:sz="0" w:space="0" w:color="auto"/>
        <w:right w:val="none" w:sz="0" w:space="0" w:color="auto"/>
      </w:divBdr>
    </w:div>
    <w:div w:id="963853658">
      <w:bodyDiv w:val="1"/>
      <w:marLeft w:val="0"/>
      <w:marRight w:val="0"/>
      <w:marTop w:val="0"/>
      <w:marBottom w:val="0"/>
      <w:divBdr>
        <w:top w:val="none" w:sz="0" w:space="0" w:color="auto"/>
        <w:left w:val="none" w:sz="0" w:space="0" w:color="auto"/>
        <w:bottom w:val="none" w:sz="0" w:space="0" w:color="auto"/>
        <w:right w:val="none" w:sz="0" w:space="0" w:color="auto"/>
      </w:divBdr>
    </w:div>
    <w:div w:id="972834724">
      <w:bodyDiv w:val="1"/>
      <w:marLeft w:val="0"/>
      <w:marRight w:val="0"/>
      <w:marTop w:val="0"/>
      <w:marBottom w:val="0"/>
      <w:divBdr>
        <w:top w:val="none" w:sz="0" w:space="0" w:color="auto"/>
        <w:left w:val="none" w:sz="0" w:space="0" w:color="auto"/>
        <w:bottom w:val="none" w:sz="0" w:space="0" w:color="auto"/>
        <w:right w:val="none" w:sz="0" w:space="0" w:color="auto"/>
      </w:divBdr>
    </w:div>
    <w:div w:id="974986684">
      <w:bodyDiv w:val="1"/>
      <w:marLeft w:val="0"/>
      <w:marRight w:val="0"/>
      <w:marTop w:val="0"/>
      <w:marBottom w:val="0"/>
      <w:divBdr>
        <w:top w:val="none" w:sz="0" w:space="0" w:color="auto"/>
        <w:left w:val="none" w:sz="0" w:space="0" w:color="auto"/>
        <w:bottom w:val="none" w:sz="0" w:space="0" w:color="auto"/>
        <w:right w:val="none" w:sz="0" w:space="0" w:color="auto"/>
      </w:divBdr>
    </w:div>
    <w:div w:id="1000161320">
      <w:bodyDiv w:val="1"/>
      <w:marLeft w:val="0"/>
      <w:marRight w:val="0"/>
      <w:marTop w:val="0"/>
      <w:marBottom w:val="0"/>
      <w:divBdr>
        <w:top w:val="none" w:sz="0" w:space="0" w:color="auto"/>
        <w:left w:val="none" w:sz="0" w:space="0" w:color="auto"/>
        <w:bottom w:val="none" w:sz="0" w:space="0" w:color="auto"/>
        <w:right w:val="none" w:sz="0" w:space="0" w:color="auto"/>
      </w:divBdr>
    </w:div>
    <w:div w:id="1007244876">
      <w:bodyDiv w:val="1"/>
      <w:marLeft w:val="0"/>
      <w:marRight w:val="0"/>
      <w:marTop w:val="0"/>
      <w:marBottom w:val="0"/>
      <w:divBdr>
        <w:top w:val="none" w:sz="0" w:space="0" w:color="auto"/>
        <w:left w:val="none" w:sz="0" w:space="0" w:color="auto"/>
        <w:bottom w:val="none" w:sz="0" w:space="0" w:color="auto"/>
        <w:right w:val="none" w:sz="0" w:space="0" w:color="auto"/>
      </w:divBdr>
    </w:div>
    <w:div w:id="1023900056">
      <w:bodyDiv w:val="1"/>
      <w:marLeft w:val="0"/>
      <w:marRight w:val="0"/>
      <w:marTop w:val="0"/>
      <w:marBottom w:val="0"/>
      <w:divBdr>
        <w:top w:val="none" w:sz="0" w:space="0" w:color="auto"/>
        <w:left w:val="none" w:sz="0" w:space="0" w:color="auto"/>
        <w:bottom w:val="none" w:sz="0" w:space="0" w:color="auto"/>
        <w:right w:val="none" w:sz="0" w:space="0" w:color="auto"/>
      </w:divBdr>
    </w:div>
    <w:div w:id="1044209435">
      <w:bodyDiv w:val="1"/>
      <w:marLeft w:val="0"/>
      <w:marRight w:val="0"/>
      <w:marTop w:val="0"/>
      <w:marBottom w:val="0"/>
      <w:divBdr>
        <w:top w:val="none" w:sz="0" w:space="0" w:color="auto"/>
        <w:left w:val="none" w:sz="0" w:space="0" w:color="auto"/>
        <w:bottom w:val="none" w:sz="0" w:space="0" w:color="auto"/>
        <w:right w:val="none" w:sz="0" w:space="0" w:color="auto"/>
      </w:divBdr>
    </w:div>
    <w:div w:id="1069771663">
      <w:bodyDiv w:val="1"/>
      <w:marLeft w:val="0"/>
      <w:marRight w:val="0"/>
      <w:marTop w:val="0"/>
      <w:marBottom w:val="0"/>
      <w:divBdr>
        <w:top w:val="none" w:sz="0" w:space="0" w:color="auto"/>
        <w:left w:val="none" w:sz="0" w:space="0" w:color="auto"/>
        <w:bottom w:val="none" w:sz="0" w:space="0" w:color="auto"/>
        <w:right w:val="none" w:sz="0" w:space="0" w:color="auto"/>
      </w:divBdr>
    </w:div>
    <w:div w:id="1069812180">
      <w:bodyDiv w:val="1"/>
      <w:marLeft w:val="0"/>
      <w:marRight w:val="0"/>
      <w:marTop w:val="0"/>
      <w:marBottom w:val="0"/>
      <w:divBdr>
        <w:top w:val="none" w:sz="0" w:space="0" w:color="auto"/>
        <w:left w:val="none" w:sz="0" w:space="0" w:color="auto"/>
        <w:bottom w:val="none" w:sz="0" w:space="0" w:color="auto"/>
        <w:right w:val="none" w:sz="0" w:space="0" w:color="auto"/>
      </w:divBdr>
    </w:div>
    <w:div w:id="1116484117">
      <w:bodyDiv w:val="1"/>
      <w:marLeft w:val="0"/>
      <w:marRight w:val="0"/>
      <w:marTop w:val="0"/>
      <w:marBottom w:val="0"/>
      <w:divBdr>
        <w:top w:val="none" w:sz="0" w:space="0" w:color="auto"/>
        <w:left w:val="none" w:sz="0" w:space="0" w:color="auto"/>
        <w:bottom w:val="none" w:sz="0" w:space="0" w:color="auto"/>
        <w:right w:val="none" w:sz="0" w:space="0" w:color="auto"/>
      </w:divBdr>
    </w:div>
    <w:div w:id="1123692611">
      <w:bodyDiv w:val="1"/>
      <w:marLeft w:val="0"/>
      <w:marRight w:val="0"/>
      <w:marTop w:val="0"/>
      <w:marBottom w:val="0"/>
      <w:divBdr>
        <w:top w:val="none" w:sz="0" w:space="0" w:color="auto"/>
        <w:left w:val="none" w:sz="0" w:space="0" w:color="auto"/>
        <w:bottom w:val="none" w:sz="0" w:space="0" w:color="auto"/>
        <w:right w:val="none" w:sz="0" w:space="0" w:color="auto"/>
      </w:divBdr>
    </w:div>
    <w:div w:id="1124271495">
      <w:bodyDiv w:val="1"/>
      <w:marLeft w:val="0"/>
      <w:marRight w:val="0"/>
      <w:marTop w:val="0"/>
      <w:marBottom w:val="0"/>
      <w:divBdr>
        <w:top w:val="none" w:sz="0" w:space="0" w:color="auto"/>
        <w:left w:val="none" w:sz="0" w:space="0" w:color="auto"/>
        <w:bottom w:val="none" w:sz="0" w:space="0" w:color="auto"/>
        <w:right w:val="none" w:sz="0" w:space="0" w:color="auto"/>
      </w:divBdr>
    </w:div>
    <w:div w:id="1127972596">
      <w:bodyDiv w:val="1"/>
      <w:marLeft w:val="0"/>
      <w:marRight w:val="0"/>
      <w:marTop w:val="0"/>
      <w:marBottom w:val="0"/>
      <w:divBdr>
        <w:top w:val="none" w:sz="0" w:space="0" w:color="auto"/>
        <w:left w:val="none" w:sz="0" w:space="0" w:color="auto"/>
        <w:bottom w:val="none" w:sz="0" w:space="0" w:color="auto"/>
        <w:right w:val="none" w:sz="0" w:space="0" w:color="auto"/>
      </w:divBdr>
    </w:div>
    <w:div w:id="1128206286">
      <w:bodyDiv w:val="1"/>
      <w:marLeft w:val="0"/>
      <w:marRight w:val="0"/>
      <w:marTop w:val="0"/>
      <w:marBottom w:val="0"/>
      <w:divBdr>
        <w:top w:val="none" w:sz="0" w:space="0" w:color="auto"/>
        <w:left w:val="none" w:sz="0" w:space="0" w:color="auto"/>
        <w:bottom w:val="none" w:sz="0" w:space="0" w:color="auto"/>
        <w:right w:val="none" w:sz="0" w:space="0" w:color="auto"/>
      </w:divBdr>
    </w:div>
    <w:div w:id="1132283032">
      <w:bodyDiv w:val="1"/>
      <w:marLeft w:val="0"/>
      <w:marRight w:val="0"/>
      <w:marTop w:val="0"/>
      <w:marBottom w:val="0"/>
      <w:divBdr>
        <w:top w:val="none" w:sz="0" w:space="0" w:color="auto"/>
        <w:left w:val="none" w:sz="0" w:space="0" w:color="auto"/>
        <w:bottom w:val="none" w:sz="0" w:space="0" w:color="auto"/>
        <w:right w:val="none" w:sz="0" w:space="0" w:color="auto"/>
      </w:divBdr>
    </w:div>
    <w:div w:id="1134829322">
      <w:bodyDiv w:val="1"/>
      <w:marLeft w:val="0"/>
      <w:marRight w:val="0"/>
      <w:marTop w:val="0"/>
      <w:marBottom w:val="0"/>
      <w:divBdr>
        <w:top w:val="none" w:sz="0" w:space="0" w:color="auto"/>
        <w:left w:val="none" w:sz="0" w:space="0" w:color="auto"/>
        <w:bottom w:val="none" w:sz="0" w:space="0" w:color="auto"/>
        <w:right w:val="none" w:sz="0" w:space="0" w:color="auto"/>
      </w:divBdr>
    </w:div>
    <w:div w:id="1149518312">
      <w:bodyDiv w:val="1"/>
      <w:marLeft w:val="0"/>
      <w:marRight w:val="0"/>
      <w:marTop w:val="0"/>
      <w:marBottom w:val="0"/>
      <w:divBdr>
        <w:top w:val="none" w:sz="0" w:space="0" w:color="auto"/>
        <w:left w:val="none" w:sz="0" w:space="0" w:color="auto"/>
        <w:bottom w:val="none" w:sz="0" w:space="0" w:color="auto"/>
        <w:right w:val="none" w:sz="0" w:space="0" w:color="auto"/>
      </w:divBdr>
    </w:div>
    <w:div w:id="1171943227">
      <w:bodyDiv w:val="1"/>
      <w:marLeft w:val="0"/>
      <w:marRight w:val="0"/>
      <w:marTop w:val="0"/>
      <w:marBottom w:val="0"/>
      <w:divBdr>
        <w:top w:val="none" w:sz="0" w:space="0" w:color="auto"/>
        <w:left w:val="none" w:sz="0" w:space="0" w:color="auto"/>
        <w:bottom w:val="none" w:sz="0" w:space="0" w:color="auto"/>
        <w:right w:val="none" w:sz="0" w:space="0" w:color="auto"/>
      </w:divBdr>
    </w:div>
    <w:div w:id="1173060407">
      <w:bodyDiv w:val="1"/>
      <w:marLeft w:val="0"/>
      <w:marRight w:val="0"/>
      <w:marTop w:val="0"/>
      <w:marBottom w:val="0"/>
      <w:divBdr>
        <w:top w:val="none" w:sz="0" w:space="0" w:color="auto"/>
        <w:left w:val="none" w:sz="0" w:space="0" w:color="auto"/>
        <w:bottom w:val="none" w:sz="0" w:space="0" w:color="auto"/>
        <w:right w:val="none" w:sz="0" w:space="0" w:color="auto"/>
      </w:divBdr>
    </w:div>
    <w:div w:id="1179320716">
      <w:bodyDiv w:val="1"/>
      <w:marLeft w:val="0"/>
      <w:marRight w:val="0"/>
      <w:marTop w:val="0"/>
      <w:marBottom w:val="0"/>
      <w:divBdr>
        <w:top w:val="none" w:sz="0" w:space="0" w:color="auto"/>
        <w:left w:val="none" w:sz="0" w:space="0" w:color="auto"/>
        <w:bottom w:val="none" w:sz="0" w:space="0" w:color="auto"/>
        <w:right w:val="none" w:sz="0" w:space="0" w:color="auto"/>
      </w:divBdr>
    </w:div>
    <w:div w:id="1187060015">
      <w:bodyDiv w:val="1"/>
      <w:marLeft w:val="0"/>
      <w:marRight w:val="0"/>
      <w:marTop w:val="0"/>
      <w:marBottom w:val="0"/>
      <w:divBdr>
        <w:top w:val="none" w:sz="0" w:space="0" w:color="auto"/>
        <w:left w:val="none" w:sz="0" w:space="0" w:color="auto"/>
        <w:bottom w:val="none" w:sz="0" w:space="0" w:color="auto"/>
        <w:right w:val="none" w:sz="0" w:space="0" w:color="auto"/>
      </w:divBdr>
    </w:div>
    <w:div w:id="1197692127">
      <w:bodyDiv w:val="1"/>
      <w:marLeft w:val="0"/>
      <w:marRight w:val="0"/>
      <w:marTop w:val="0"/>
      <w:marBottom w:val="0"/>
      <w:divBdr>
        <w:top w:val="none" w:sz="0" w:space="0" w:color="auto"/>
        <w:left w:val="none" w:sz="0" w:space="0" w:color="auto"/>
        <w:bottom w:val="none" w:sz="0" w:space="0" w:color="auto"/>
        <w:right w:val="none" w:sz="0" w:space="0" w:color="auto"/>
      </w:divBdr>
    </w:div>
    <w:div w:id="1201241332">
      <w:bodyDiv w:val="1"/>
      <w:marLeft w:val="0"/>
      <w:marRight w:val="0"/>
      <w:marTop w:val="0"/>
      <w:marBottom w:val="0"/>
      <w:divBdr>
        <w:top w:val="none" w:sz="0" w:space="0" w:color="auto"/>
        <w:left w:val="none" w:sz="0" w:space="0" w:color="auto"/>
        <w:bottom w:val="none" w:sz="0" w:space="0" w:color="auto"/>
        <w:right w:val="none" w:sz="0" w:space="0" w:color="auto"/>
      </w:divBdr>
    </w:div>
    <w:div w:id="1203009904">
      <w:bodyDiv w:val="1"/>
      <w:marLeft w:val="0"/>
      <w:marRight w:val="0"/>
      <w:marTop w:val="0"/>
      <w:marBottom w:val="0"/>
      <w:divBdr>
        <w:top w:val="none" w:sz="0" w:space="0" w:color="auto"/>
        <w:left w:val="none" w:sz="0" w:space="0" w:color="auto"/>
        <w:bottom w:val="none" w:sz="0" w:space="0" w:color="auto"/>
        <w:right w:val="none" w:sz="0" w:space="0" w:color="auto"/>
      </w:divBdr>
    </w:div>
    <w:div w:id="1204516639">
      <w:bodyDiv w:val="1"/>
      <w:marLeft w:val="0"/>
      <w:marRight w:val="0"/>
      <w:marTop w:val="0"/>
      <w:marBottom w:val="0"/>
      <w:divBdr>
        <w:top w:val="none" w:sz="0" w:space="0" w:color="auto"/>
        <w:left w:val="none" w:sz="0" w:space="0" w:color="auto"/>
        <w:bottom w:val="none" w:sz="0" w:space="0" w:color="auto"/>
        <w:right w:val="none" w:sz="0" w:space="0" w:color="auto"/>
      </w:divBdr>
    </w:div>
    <w:div w:id="1211652911">
      <w:bodyDiv w:val="1"/>
      <w:marLeft w:val="0"/>
      <w:marRight w:val="0"/>
      <w:marTop w:val="0"/>
      <w:marBottom w:val="0"/>
      <w:divBdr>
        <w:top w:val="none" w:sz="0" w:space="0" w:color="auto"/>
        <w:left w:val="none" w:sz="0" w:space="0" w:color="auto"/>
        <w:bottom w:val="none" w:sz="0" w:space="0" w:color="auto"/>
        <w:right w:val="none" w:sz="0" w:space="0" w:color="auto"/>
      </w:divBdr>
    </w:div>
    <w:div w:id="1232425340">
      <w:bodyDiv w:val="1"/>
      <w:marLeft w:val="0"/>
      <w:marRight w:val="0"/>
      <w:marTop w:val="0"/>
      <w:marBottom w:val="0"/>
      <w:divBdr>
        <w:top w:val="none" w:sz="0" w:space="0" w:color="auto"/>
        <w:left w:val="none" w:sz="0" w:space="0" w:color="auto"/>
        <w:bottom w:val="none" w:sz="0" w:space="0" w:color="auto"/>
        <w:right w:val="none" w:sz="0" w:space="0" w:color="auto"/>
      </w:divBdr>
    </w:div>
    <w:div w:id="1237518106">
      <w:bodyDiv w:val="1"/>
      <w:marLeft w:val="0"/>
      <w:marRight w:val="0"/>
      <w:marTop w:val="0"/>
      <w:marBottom w:val="0"/>
      <w:divBdr>
        <w:top w:val="none" w:sz="0" w:space="0" w:color="auto"/>
        <w:left w:val="none" w:sz="0" w:space="0" w:color="auto"/>
        <w:bottom w:val="none" w:sz="0" w:space="0" w:color="auto"/>
        <w:right w:val="none" w:sz="0" w:space="0" w:color="auto"/>
      </w:divBdr>
    </w:div>
    <w:div w:id="1238856313">
      <w:bodyDiv w:val="1"/>
      <w:marLeft w:val="0"/>
      <w:marRight w:val="0"/>
      <w:marTop w:val="0"/>
      <w:marBottom w:val="0"/>
      <w:divBdr>
        <w:top w:val="none" w:sz="0" w:space="0" w:color="auto"/>
        <w:left w:val="none" w:sz="0" w:space="0" w:color="auto"/>
        <w:bottom w:val="none" w:sz="0" w:space="0" w:color="auto"/>
        <w:right w:val="none" w:sz="0" w:space="0" w:color="auto"/>
      </w:divBdr>
    </w:div>
    <w:div w:id="1243754664">
      <w:bodyDiv w:val="1"/>
      <w:marLeft w:val="0"/>
      <w:marRight w:val="0"/>
      <w:marTop w:val="0"/>
      <w:marBottom w:val="0"/>
      <w:divBdr>
        <w:top w:val="none" w:sz="0" w:space="0" w:color="auto"/>
        <w:left w:val="none" w:sz="0" w:space="0" w:color="auto"/>
        <w:bottom w:val="none" w:sz="0" w:space="0" w:color="auto"/>
        <w:right w:val="none" w:sz="0" w:space="0" w:color="auto"/>
      </w:divBdr>
    </w:div>
    <w:div w:id="1251354928">
      <w:bodyDiv w:val="1"/>
      <w:marLeft w:val="0"/>
      <w:marRight w:val="0"/>
      <w:marTop w:val="0"/>
      <w:marBottom w:val="0"/>
      <w:divBdr>
        <w:top w:val="none" w:sz="0" w:space="0" w:color="auto"/>
        <w:left w:val="none" w:sz="0" w:space="0" w:color="auto"/>
        <w:bottom w:val="none" w:sz="0" w:space="0" w:color="auto"/>
        <w:right w:val="none" w:sz="0" w:space="0" w:color="auto"/>
      </w:divBdr>
    </w:div>
    <w:div w:id="1254049916">
      <w:bodyDiv w:val="1"/>
      <w:marLeft w:val="0"/>
      <w:marRight w:val="0"/>
      <w:marTop w:val="0"/>
      <w:marBottom w:val="0"/>
      <w:divBdr>
        <w:top w:val="none" w:sz="0" w:space="0" w:color="auto"/>
        <w:left w:val="none" w:sz="0" w:space="0" w:color="auto"/>
        <w:bottom w:val="none" w:sz="0" w:space="0" w:color="auto"/>
        <w:right w:val="none" w:sz="0" w:space="0" w:color="auto"/>
      </w:divBdr>
    </w:div>
    <w:div w:id="1265110759">
      <w:bodyDiv w:val="1"/>
      <w:marLeft w:val="0"/>
      <w:marRight w:val="0"/>
      <w:marTop w:val="0"/>
      <w:marBottom w:val="0"/>
      <w:divBdr>
        <w:top w:val="none" w:sz="0" w:space="0" w:color="auto"/>
        <w:left w:val="none" w:sz="0" w:space="0" w:color="auto"/>
        <w:bottom w:val="none" w:sz="0" w:space="0" w:color="auto"/>
        <w:right w:val="none" w:sz="0" w:space="0" w:color="auto"/>
      </w:divBdr>
    </w:div>
    <w:div w:id="1266961171">
      <w:bodyDiv w:val="1"/>
      <w:marLeft w:val="0"/>
      <w:marRight w:val="0"/>
      <w:marTop w:val="0"/>
      <w:marBottom w:val="0"/>
      <w:divBdr>
        <w:top w:val="none" w:sz="0" w:space="0" w:color="auto"/>
        <w:left w:val="none" w:sz="0" w:space="0" w:color="auto"/>
        <w:bottom w:val="none" w:sz="0" w:space="0" w:color="auto"/>
        <w:right w:val="none" w:sz="0" w:space="0" w:color="auto"/>
      </w:divBdr>
    </w:div>
    <w:div w:id="1278024171">
      <w:bodyDiv w:val="1"/>
      <w:marLeft w:val="0"/>
      <w:marRight w:val="0"/>
      <w:marTop w:val="0"/>
      <w:marBottom w:val="0"/>
      <w:divBdr>
        <w:top w:val="none" w:sz="0" w:space="0" w:color="auto"/>
        <w:left w:val="none" w:sz="0" w:space="0" w:color="auto"/>
        <w:bottom w:val="none" w:sz="0" w:space="0" w:color="auto"/>
        <w:right w:val="none" w:sz="0" w:space="0" w:color="auto"/>
      </w:divBdr>
    </w:div>
    <w:div w:id="1284578436">
      <w:bodyDiv w:val="1"/>
      <w:marLeft w:val="0"/>
      <w:marRight w:val="0"/>
      <w:marTop w:val="0"/>
      <w:marBottom w:val="0"/>
      <w:divBdr>
        <w:top w:val="none" w:sz="0" w:space="0" w:color="auto"/>
        <w:left w:val="none" w:sz="0" w:space="0" w:color="auto"/>
        <w:bottom w:val="none" w:sz="0" w:space="0" w:color="auto"/>
        <w:right w:val="none" w:sz="0" w:space="0" w:color="auto"/>
      </w:divBdr>
    </w:div>
    <w:div w:id="1313290633">
      <w:bodyDiv w:val="1"/>
      <w:marLeft w:val="0"/>
      <w:marRight w:val="0"/>
      <w:marTop w:val="0"/>
      <w:marBottom w:val="0"/>
      <w:divBdr>
        <w:top w:val="none" w:sz="0" w:space="0" w:color="auto"/>
        <w:left w:val="none" w:sz="0" w:space="0" w:color="auto"/>
        <w:bottom w:val="none" w:sz="0" w:space="0" w:color="auto"/>
        <w:right w:val="none" w:sz="0" w:space="0" w:color="auto"/>
      </w:divBdr>
    </w:div>
    <w:div w:id="1313871355">
      <w:bodyDiv w:val="1"/>
      <w:marLeft w:val="0"/>
      <w:marRight w:val="0"/>
      <w:marTop w:val="0"/>
      <w:marBottom w:val="0"/>
      <w:divBdr>
        <w:top w:val="none" w:sz="0" w:space="0" w:color="auto"/>
        <w:left w:val="none" w:sz="0" w:space="0" w:color="auto"/>
        <w:bottom w:val="none" w:sz="0" w:space="0" w:color="auto"/>
        <w:right w:val="none" w:sz="0" w:space="0" w:color="auto"/>
      </w:divBdr>
    </w:div>
    <w:div w:id="1320428590">
      <w:bodyDiv w:val="1"/>
      <w:marLeft w:val="0"/>
      <w:marRight w:val="0"/>
      <w:marTop w:val="0"/>
      <w:marBottom w:val="0"/>
      <w:divBdr>
        <w:top w:val="none" w:sz="0" w:space="0" w:color="auto"/>
        <w:left w:val="none" w:sz="0" w:space="0" w:color="auto"/>
        <w:bottom w:val="none" w:sz="0" w:space="0" w:color="auto"/>
        <w:right w:val="none" w:sz="0" w:space="0" w:color="auto"/>
      </w:divBdr>
    </w:div>
    <w:div w:id="1323898661">
      <w:bodyDiv w:val="1"/>
      <w:marLeft w:val="0"/>
      <w:marRight w:val="0"/>
      <w:marTop w:val="0"/>
      <w:marBottom w:val="0"/>
      <w:divBdr>
        <w:top w:val="none" w:sz="0" w:space="0" w:color="auto"/>
        <w:left w:val="none" w:sz="0" w:space="0" w:color="auto"/>
        <w:bottom w:val="none" w:sz="0" w:space="0" w:color="auto"/>
        <w:right w:val="none" w:sz="0" w:space="0" w:color="auto"/>
      </w:divBdr>
    </w:div>
    <w:div w:id="1327976363">
      <w:bodyDiv w:val="1"/>
      <w:marLeft w:val="0"/>
      <w:marRight w:val="0"/>
      <w:marTop w:val="0"/>
      <w:marBottom w:val="0"/>
      <w:divBdr>
        <w:top w:val="none" w:sz="0" w:space="0" w:color="auto"/>
        <w:left w:val="none" w:sz="0" w:space="0" w:color="auto"/>
        <w:bottom w:val="none" w:sz="0" w:space="0" w:color="auto"/>
        <w:right w:val="none" w:sz="0" w:space="0" w:color="auto"/>
      </w:divBdr>
    </w:div>
    <w:div w:id="1332836638">
      <w:bodyDiv w:val="1"/>
      <w:marLeft w:val="0"/>
      <w:marRight w:val="0"/>
      <w:marTop w:val="0"/>
      <w:marBottom w:val="0"/>
      <w:divBdr>
        <w:top w:val="none" w:sz="0" w:space="0" w:color="auto"/>
        <w:left w:val="none" w:sz="0" w:space="0" w:color="auto"/>
        <w:bottom w:val="none" w:sz="0" w:space="0" w:color="auto"/>
        <w:right w:val="none" w:sz="0" w:space="0" w:color="auto"/>
      </w:divBdr>
    </w:div>
    <w:div w:id="1344286715">
      <w:bodyDiv w:val="1"/>
      <w:marLeft w:val="0"/>
      <w:marRight w:val="0"/>
      <w:marTop w:val="0"/>
      <w:marBottom w:val="0"/>
      <w:divBdr>
        <w:top w:val="none" w:sz="0" w:space="0" w:color="auto"/>
        <w:left w:val="none" w:sz="0" w:space="0" w:color="auto"/>
        <w:bottom w:val="none" w:sz="0" w:space="0" w:color="auto"/>
        <w:right w:val="none" w:sz="0" w:space="0" w:color="auto"/>
      </w:divBdr>
    </w:div>
    <w:div w:id="1346204180">
      <w:bodyDiv w:val="1"/>
      <w:marLeft w:val="0"/>
      <w:marRight w:val="0"/>
      <w:marTop w:val="0"/>
      <w:marBottom w:val="0"/>
      <w:divBdr>
        <w:top w:val="none" w:sz="0" w:space="0" w:color="auto"/>
        <w:left w:val="none" w:sz="0" w:space="0" w:color="auto"/>
        <w:bottom w:val="none" w:sz="0" w:space="0" w:color="auto"/>
        <w:right w:val="none" w:sz="0" w:space="0" w:color="auto"/>
      </w:divBdr>
    </w:div>
    <w:div w:id="1348411254">
      <w:bodyDiv w:val="1"/>
      <w:marLeft w:val="0"/>
      <w:marRight w:val="0"/>
      <w:marTop w:val="0"/>
      <w:marBottom w:val="0"/>
      <w:divBdr>
        <w:top w:val="none" w:sz="0" w:space="0" w:color="auto"/>
        <w:left w:val="none" w:sz="0" w:space="0" w:color="auto"/>
        <w:bottom w:val="none" w:sz="0" w:space="0" w:color="auto"/>
        <w:right w:val="none" w:sz="0" w:space="0" w:color="auto"/>
      </w:divBdr>
    </w:div>
    <w:div w:id="1351876993">
      <w:bodyDiv w:val="1"/>
      <w:marLeft w:val="0"/>
      <w:marRight w:val="0"/>
      <w:marTop w:val="0"/>
      <w:marBottom w:val="0"/>
      <w:divBdr>
        <w:top w:val="none" w:sz="0" w:space="0" w:color="auto"/>
        <w:left w:val="none" w:sz="0" w:space="0" w:color="auto"/>
        <w:bottom w:val="none" w:sz="0" w:space="0" w:color="auto"/>
        <w:right w:val="none" w:sz="0" w:space="0" w:color="auto"/>
      </w:divBdr>
    </w:div>
    <w:div w:id="1353073991">
      <w:bodyDiv w:val="1"/>
      <w:marLeft w:val="0"/>
      <w:marRight w:val="0"/>
      <w:marTop w:val="0"/>
      <w:marBottom w:val="0"/>
      <w:divBdr>
        <w:top w:val="none" w:sz="0" w:space="0" w:color="auto"/>
        <w:left w:val="none" w:sz="0" w:space="0" w:color="auto"/>
        <w:bottom w:val="none" w:sz="0" w:space="0" w:color="auto"/>
        <w:right w:val="none" w:sz="0" w:space="0" w:color="auto"/>
      </w:divBdr>
    </w:div>
    <w:div w:id="1356467378">
      <w:bodyDiv w:val="1"/>
      <w:marLeft w:val="0"/>
      <w:marRight w:val="0"/>
      <w:marTop w:val="0"/>
      <w:marBottom w:val="0"/>
      <w:divBdr>
        <w:top w:val="none" w:sz="0" w:space="0" w:color="auto"/>
        <w:left w:val="none" w:sz="0" w:space="0" w:color="auto"/>
        <w:bottom w:val="none" w:sz="0" w:space="0" w:color="auto"/>
        <w:right w:val="none" w:sz="0" w:space="0" w:color="auto"/>
      </w:divBdr>
    </w:div>
    <w:div w:id="1367683147">
      <w:bodyDiv w:val="1"/>
      <w:marLeft w:val="0"/>
      <w:marRight w:val="0"/>
      <w:marTop w:val="0"/>
      <w:marBottom w:val="0"/>
      <w:divBdr>
        <w:top w:val="none" w:sz="0" w:space="0" w:color="auto"/>
        <w:left w:val="none" w:sz="0" w:space="0" w:color="auto"/>
        <w:bottom w:val="none" w:sz="0" w:space="0" w:color="auto"/>
        <w:right w:val="none" w:sz="0" w:space="0" w:color="auto"/>
      </w:divBdr>
    </w:div>
    <w:div w:id="1368220021">
      <w:bodyDiv w:val="1"/>
      <w:marLeft w:val="0"/>
      <w:marRight w:val="0"/>
      <w:marTop w:val="0"/>
      <w:marBottom w:val="0"/>
      <w:divBdr>
        <w:top w:val="none" w:sz="0" w:space="0" w:color="auto"/>
        <w:left w:val="none" w:sz="0" w:space="0" w:color="auto"/>
        <w:bottom w:val="none" w:sz="0" w:space="0" w:color="auto"/>
        <w:right w:val="none" w:sz="0" w:space="0" w:color="auto"/>
      </w:divBdr>
    </w:div>
    <w:div w:id="1369724919">
      <w:bodyDiv w:val="1"/>
      <w:marLeft w:val="0"/>
      <w:marRight w:val="0"/>
      <w:marTop w:val="0"/>
      <w:marBottom w:val="0"/>
      <w:divBdr>
        <w:top w:val="none" w:sz="0" w:space="0" w:color="auto"/>
        <w:left w:val="none" w:sz="0" w:space="0" w:color="auto"/>
        <w:bottom w:val="none" w:sz="0" w:space="0" w:color="auto"/>
        <w:right w:val="none" w:sz="0" w:space="0" w:color="auto"/>
      </w:divBdr>
    </w:div>
    <w:div w:id="1372270085">
      <w:bodyDiv w:val="1"/>
      <w:marLeft w:val="0"/>
      <w:marRight w:val="0"/>
      <w:marTop w:val="0"/>
      <w:marBottom w:val="0"/>
      <w:divBdr>
        <w:top w:val="none" w:sz="0" w:space="0" w:color="auto"/>
        <w:left w:val="none" w:sz="0" w:space="0" w:color="auto"/>
        <w:bottom w:val="none" w:sz="0" w:space="0" w:color="auto"/>
        <w:right w:val="none" w:sz="0" w:space="0" w:color="auto"/>
      </w:divBdr>
    </w:div>
    <w:div w:id="1373768692">
      <w:bodyDiv w:val="1"/>
      <w:marLeft w:val="0"/>
      <w:marRight w:val="0"/>
      <w:marTop w:val="0"/>
      <w:marBottom w:val="0"/>
      <w:divBdr>
        <w:top w:val="none" w:sz="0" w:space="0" w:color="auto"/>
        <w:left w:val="none" w:sz="0" w:space="0" w:color="auto"/>
        <w:bottom w:val="none" w:sz="0" w:space="0" w:color="auto"/>
        <w:right w:val="none" w:sz="0" w:space="0" w:color="auto"/>
      </w:divBdr>
    </w:div>
    <w:div w:id="1378896142">
      <w:bodyDiv w:val="1"/>
      <w:marLeft w:val="0"/>
      <w:marRight w:val="0"/>
      <w:marTop w:val="0"/>
      <w:marBottom w:val="0"/>
      <w:divBdr>
        <w:top w:val="none" w:sz="0" w:space="0" w:color="auto"/>
        <w:left w:val="none" w:sz="0" w:space="0" w:color="auto"/>
        <w:bottom w:val="none" w:sz="0" w:space="0" w:color="auto"/>
        <w:right w:val="none" w:sz="0" w:space="0" w:color="auto"/>
      </w:divBdr>
    </w:div>
    <w:div w:id="1413309791">
      <w:bodyDiv w:val="1"/>
      <w:marLeft w:val="0"/>
      <w:marRight w:val="0"/>
      <w:marTop w:val="0"/>
      <w:marBottom w:val="0"/>
      <w:divBdr>
        <w:top w:val="none" w:sz="0" w:space="0" w:color="auto"/>
        <w:left w:val="none" w:sz="0" w:space="0" w:color="auto"/>
        <w:bottom w:val="none" w:sz="0" w:space="0" w:color="auto"/>
        <w:right w:val="none" w:sz="0" w:space="0" w:color="auto"/>
      </w:divBdr>
      <w:divsChild>
        <w:div w:id="247229360">
          <w:marLeft w:val="0"/>
          <w:marRight w:val="0"/>
          <w:marTop w:val="0"/>
          <w:marBottom w:val="0"/>
          <w:divBdr>
            <w:top w:val="none" w:sz="0" w:space="0" w:color="auto"/>
            <w:left w:val="none" w:sz="0" w:space="0" w:color="auto"/>
            <w:bottom w:val="none" w:sz="0" w:space="0" w:color="auto"/>
            <w:right w:val="none" w:sz="0" w:space="0" w:color="auto"/>
          </w:divBdr>
          <w:divsChild>
            <w:div w:id="13593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07605">
      <w:bodyDiv w:val="1"/>
      <w:marLeft w:val="0"/>
      <w:marRight w:val="0"/>
      <w:marTop w:val="0"/>
      <w:marBottom w:val="0"/>
      <w:divBdr>
        <w:top w:val="none" w:sz="0" w:space="0" w:color="auto"/>
        <w:left w:val="none" w:sz="0" w:space="0" w:color="auto"/>
        <w:bottom w:val="none" w:sz="0" w:space="0" w:color="auto"/>
        <w:right w:val="none" w:sz="0" w:space="0" w:color="auto"/>
      </w:divBdr>
    </w:div>
    <w:div w:id="1421366424">
      <w:bodyDiv w:val="1"/>
      <w:marLeft w:val="0"/>
      <w:marRight w:val="0"/>
      <w:marTop w:val="0"/>
      <w:marBottom w:val="0"/>
      <w:divBdr>
        <w:top w:val="none" w:sz="0" w:space="0" w:color="auto"/>
        <w:left w:val="none" w:sz="0" w:space="0" w:color="auto"/>
        <w:bottom w:val="none" w:sz="0" w:space="0" w:color="auto"/>
        <w:right w:val="none" w:sz="0" w:space="0" w:color="auto"/>
      </w:divBdr>
    </w:div>
    <w:div w:id="1425686359">
      <w:bodyDiv w:val="1"/>
      <w:marLeft w:val="0"/>
      <w:marRight w:val="0"/>
      <w:marTop w:val="0"/>
      <w:marBottom w:val="0"/>
      <w:divBdr>
        <w:top w:val="none" w:sz="0" w:space="0" w:color="auto"/>
        <w:left w:val="none" w:sz="0" w:space="0" w:color="auto"/>
        <w:bottom w:val="none" w:sz="0" w:space="0" w:color="auto"/>
        <w:right w:val="none" w:sz="0" w:space="0" w:color="auto"/>
      </w:divBdr>
    </w:div>
    <w:div w:id="1428384943">
      <w:bodyDiv w:val="1"/>
      <w:marLeft w:val="0"/>
      <w:marRight w:val="0"/>
      <w:marTop w:val="0"/>
      <w:marBottom w:val="0"/>
      <w:divBdr>
        <w:top w:val="none" w:sz="0" w:space="0" w:color="auto"/>
        <w:left w:val="none" w:sz="0" w:space="0" w:color="auto"/>
        <w:bottom w:val="none" w:sz="0" w:space="0" w:color="auto"/>
        <w:right w:val="none" w:sz="0" w:space="0" w:color="auto"/>
      </w:divBdr>
    </w:div>
    <w:div w:id="1434469484">
      <w:bodyDiv w:val="1"/>
      <w:marLeft w:val="0"/>
      <w:marRight w:val="0"/>
      <w:marTop w:val="0"/>
      <w:marBottom w:val="0"/>
      <w:divBdr>
        <w:top w:val="none" w:sz="0" w:space="0" w:color="auto"/>
        <w:left w:val="none" w:sz="0" w:space="0" w:color="auto"/>
        <w:bottom w:val="none" w:sz="0" w:space="0" w:color="auto"/>
        <w:right w:val="none" w:sz="0" w:space="0" w:color="auto"/>
      </w:divBdr>
    </w:div>
    <w:div w:id="1437139616">
      <w:bodyDiv w:val="1"/>
      <w:marLeft w:val="0"/>
      <w:marRight w:val="0"/>
      <w:marTop w:val="0"/>
      <w:marBottom w:val="0"/>
      <w:divBdr>
        <w:top w:val="none" w:sz="0" w:space="0" w:color="auto"/>
        <w:left w:val="none" w:sz="0" w:space="0" w:color="auto"/>
        <w:bottom w:val="none" w:sz="0" w:space="0" w:color="auto"/>
        <w:right w:val="none" w:sz="0" w:space="0" w:color="auto"/>
      </w:divBdr>
    </w:div>
    <w:div w:id="1458379247">
      <w:bodyDiv w:val="1"/>
      <w:marLeft w:val="0"/>
      <w:marRight w:val="0"/>
      <w:marTop w:val="0"/>
      <w:marBottom w:val="0"/>
      <w:divBdr>
        <w:top w:val="none" w:sz="0" w:space="0" w:color="auto"/>
        <w:left w:val="none" w:sz="0" w:space="0" w:color="auto"/>
        <w:bottom w:val="none" w:sz="0" w:space="0" w:color="auto"/>
        <w:right w:val="none" w:sz="0" w:space="0" w:color="auto"/>
      </w:divBdr>
    </w:div>
    <w:div w:id="1471291463">
      <w:bodyDiv w:val="1"/>
      <w:marLeft w:val="0"/>
      <w:marRight w:val="0"/>
      <w:marTop w:val="0"/>
      <w:marBottom w:val="0"/>
      <w:divBdr>
        <w:top w:val="none" w:sz="0" w:space="0" w:color="auto"/>
        <w:left w:val="none" w:sz="0" w:space="0" w:color="auto"/>
        <w:bottom w:val="none" w:sz="0" w:space="0" w:color="auto"/>
        <w:right w:val="none" w:sz="0" w:space="0" w:color="auto"/>
      </w:divBdr>
    </w:div>
    <w:div w:id="1475440350">
      <w:bodyDiv w:val="1"/>
      <w:marLeft w:val="0"/>
      <w:marRight w:val="0"/>
      <w:marTop w:val="0"/>
      <w:marBottom w:val="0"/>
      <w:divBdr>
        <w:top w:val="none" w:sz="0" w:space="0" w:color="auto"/>
        <w:left w:val="none" w:sz="0" w:space="0" w:color="auto"/>
        <w:bottom w:val="none" w:sz="0" w:space="0" w:color="auto"/>
        <w:right w:val="none" w:sz="0" w:space="0" w:color="auto"/>
      </w:divBdr>
    </w:div>
    <w:div w:id="1476676854">
      <w:bodyDiv w:val="1"/>
      <w:marLeft w:val="0"/>
      <w:marRight w:val="0"/>
      <w:marTop w:val="0"/>
      <w:marBottom w:val="0"/>
      <w:divBdr>
        <w:top w:val="none" w:sz="0" w:space="0" w:color="auto"/>
        <w:left w:val="none" w:sz="0" w:space="0" w:color="auto"/>
        <w:bottom w:val="none" w:sz="0" w:space="0" w:color="auto"/>
        <w:right w:val="none" w:sz="0" w:space="0" w:color="auto"/>
      </w:divBdr>
    </w:div>
    <w:div w:id="1481728397">
      <w:bodyDiv w:val="1"/>
      <w:marLeft w:val="0"/>
      <w:marRight w:val="0"/>
      <w:marTop w:val="0"/>
      <w:marBottom w:val="0"/>
      <w:divBdr>
        <w:top w:val="none" w:sz="0" w:space="0" w:color="auto"/>
        <w:left w:val="none" w:sz="0" w:space="0" w:color="auto"/>
        <w:bottom w:val="none" w:sz="0" w:space="0" w:color="auto"/>
        <w:right w:val="none" w:sz="0" w:space="0" w:color="auto"/>
      </w:divBdr>
    </w:div>
    <w:div w:id="1495876240">
      <w:bodyDiv w:val="1"/>
      <w:marLeft w:val="0"/>
      <w:marRight w:val="0"/>
      <w:marTop w:val="0"/>
      <w:marBottom w:val="0"/>
      <w:divBdr>
        <w:top w:val="none" w:sz="0" w:space="0" w:color="auto"/>
        <w:left w:val="none" w:sz="0" w:space="0" w:color="auto"/>
        <w:bottom w:val="none" w:sz="0" w:space="0" w:color="auto"/>
        <w:right w:val="none" w:sz="0" w:space="0" w:color="auto"/>
      </w:divBdr>
    </w:div>
    <w:div w:id="1499998894">
      <w:bodyDiv w:val="1"/>
      <w:marLeft w:val="0"/>
      <w:marRight w:val="0"/>
      <w:marTop w:val="0"/>
      <w:marBottom w:val="0"/>
      <w:divBdr>
        <w:top w:val="none" w:sz="0" w:space="0" w:color="auto"/>
        <w:left w:val="none" w:sz="0" w:space="0" w:color="auto"/>
        <w:bottom w:val="none" w:sz="0" w:space="0" w:color="auto"/>
        <w:right w:val="none" w:sz="0" w:space="0" w:color="auto"/>
      </w:divBdr>
    </w:div>
    <w:div w:id="1502045050">
      <w:bodyDiv w:val="1"/>
      <w:marLeft w:val="0"/>
      <w:marRight w:val="0"/>
      <w:marTop w:val="0"/>
      <w:marBottom w:val="0"/>
      <w:divBdr>
        <w:top w:val="none" w:sz="0" w:space="0" w:color="auto"/>
        <w:left w:val="none" w:sz="0" w:space="0" w:color="auto"/>
        <w:bottom w:val="none" w:sz="0" w:space="0" w:color="auto"/>
        <w:right w:val="none" w:sz="0" w:space="0" w:color="auto"/>
      </w:divBdr>
    </w:div>
    <w:div w:id="1509636970">
      <w:bodyDiv w:val="1"/>
      <w:marLeft w:val="0"/>
      <w:marRight w:val="0"/>
      <w:marTop w:val="0"/>
      <w:marBottom w:val="0"/>
      <w:divBdr>
        <w:top w:val="none" w:sz="0" w:space="0" w:color="auto"/>
        <w:left w:val="none" w:sz="0" w:space="0" w:color="auto"/>
        <w:bottom w:val="none" w:sz="0" w:space="0" w:color="auto"/>
        <w:right w:val="none" w:sz="0" w:space="0" w:color="auto"/>
      </w:divBdr>
    </w:div>
    <w:div w:id="1511139224">
      <w:bodyDiv w:val="1"/>
      <w:marLeft w:val="0"/>
      <w:marRight w:val="0"/>
      <w:marTop w:val="0"/>
      <w:marBottom w:val="0"/>
      <w:divBdr>
        <w:top w:val="none" w:sz="0" w:space="0" w:color="auto"/>
        <w:left w:val="none" w:sz="0" w:space="0" w:color="auto"/>
        <w:bottom w:val="none" w:sz="0" w:space="0" w:color="auto"/>
        <w:right w:val="none" w:sz="0" w:space="0" w:color="auto"/>
      </w:divBdr>
    </w:div>
    <w:div w:id="1514148741">
      <w:bodyDiv w:val="1"/>
      <w:marLeft w:val="0"/>
      <w:marRight w:val="0"/>
      <w:marTop w:val="0"/>
      <w:marBottom w:val="0"/>
      <w:divBdr>
        <w:top w:val="none" w:sz="0" w:space="0" w:color="auto"/>
        <w:left w:val="none" w:sz="0" w:space="0" w:color="auto"/>
        <w:bottom w:val="none" w:sz="0" w:space="0" w:color="auto"/>
        <w:right w:val="none" w:sz="0" w:space="0" w:color="auto"/>
      </w:divBdr>
    </w:div>
    <w:div w:id="1532648688">
      <w:bodyDiv w:val="1"/>
      <w:marLeft w:val="0"/>
      <w:marRight w:val="0"/>
      <w:marTop w:val="0"/>
      <w:marBottom w:val="0"/>
      <w:divBdr>
        <w:top w:val="none" w:sz="0" w:space="0" w:color="auto"/>
        <w:left w:val="none" w:sz="0" w:space="0" w:color="auto"/>
        <w:bottom w:val="none" w:sz="0" w:space="0" w:color="auto"/>
        <w:right w:val="none" w:sz="0" w:space="0" w:color="auto"/>
      </w:divBdr>
    </w:div>
    <w:div w:id="1553687774">
      <w:bodyDiv w:val="1"/>
      <w:marLeft w:val="0"/>
      <w:marRight w:val="0"/>
      <w:marTop w:val="0"/>
      <w:marBottom w:val="0"/>
      <w:divBdr>
        <w:top w:val="none" w:sz="0" w:space="0" w:color="auto"/>
        <w:left w:val="none" w:sz="0" w:space="0" w:color="auto"/>
        <w:bottom w:val="none" w:sz="0" w:space="0" w:color="auto"/>
        <w:right w:val="none" w:sz="0" w:space="0" w:color="auto"/>
      </w:divBdr>
      <w:divsChild>
        <w:div w:id="21322163">
          <w:marLeft w:val="0"/>
          <w:marRight w:val="0"/>
          <w:marTop w:val="0"/>
          <w:marBottom w:val="0"/>
          <w:divBdr>
            <w:top w:val="none" w:sz="0" w:space="0" w:color="auto"/>
            <w:left w:val="none" w:sz="0" w:space="0" w:color="auto"/>
            <w:bottom w:val="none" w:sz="0" w:space="0" w:color="auto"/>
            <w:right w:val="none" w:sz="0" w:space="0" w:color="auto"/>
          </w:divBdr>
          <w:divsChild>
            <w:div w:id="59135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6508">
      <w:bodyDiv w:val="1"/>
      <w:marLeft w:val="0"/>
      <w:marRight w:val="0"/>
      <w:marTop w:val="0"/>
      <w:marBottom w:val="0"/>
      <w:divBdr>
        <w:top w:val="none" w:sz="0" w:space="0" w:color="auto"/>
        <w:left w:val="none" w:sz="0" w:space="0" w:color="auto"/>
        <w:bottom w:val="none" w:sz="0" w:space="0" w:color="auto"/>
        <w:right w:val="none" w:sz="0" w:space="0" w:color="auto"/>
      </w:divBdr>
    </w:div>
    <w:div w:id="1557160929">
      <w:bodyDiv w:val="1"/>
      <w:marLeft w:val="0"/>
      <w:marRight w:val="0"/>
      <w:marTop w:val="0"/>
      <w:marBottom w:val="0"/>
      <w:divBdr>
        <w:top w:val="none" w:sz="0" w:space="0" w:color="auto"/>
        <w:left w:val="none" w:sz="0" w:space="0" w:color="auto"/>
        <w:bottom w:val="none" w:sz="0" w:space="0" w:color="auto"/>
        <w:right w:val="none" w:sz="0" w:space="0" w:color="auto"/>
      </w:divBdr>
    </w:div>
    <w:div w:id="1559515228">
      <w:bodyDiv w:val="1"/>
      <w:marLeft w:val="0"/>
      <w:marRight w:val="0"/>
      <w:marTop w:val="0"/>
      <w:marBottom w:val="0"/>
      <w:divBdr>
        <w:top w:val="none" w:sz="0" w:space="0" w:color="auto"/>
        <w:left w:val="none" w:sz="0" w:space="0" w:color="auto"/>
        <w:bottom w:val="none" w:sz="0" w:space="0" w:color="auto"/>
        <w:right w:val="none" w:sz="0" w:space="0" w:color="auto"/>
      </w:divBdr>
    </w:div>
    <w:div w:id="1564099087">
      <w:bodyDiv w:val="1"/>
      <w:marLeft w:val="0"/>
      <w:marRight w:val="0"/>
      <w:marTop w:val="0"/>
      <w:marBottom w:val="0"/>
      <w:divBdr>
        <w:top w:val="none" w:sz="0" w:space="0" w:color="auto"/>
        <w:left w:val="none" w:sz="0" w:space="0" w:color="auto"/>
        <w:bottom w:val="none" w:sz="0" w:space="0" w:color="auto"/>
        <w:right w:val="none" w:sz="0" w:space="0" w:color="auto"/>
      </w:divBdr>
    </w:div>
    <w:div w:id="1572883162">
      <w:bodyDiv w:val="1"/>
      <w:marLeft w:val="0"/>
      <w:marRight w:val="0"/>
      <w:marTop w:val="0"/>
      <w:marBottom w:val="0"/>
      <w:divBdr>
        <w:top w:val="none" w:sz="0" w:space="0" w:color="auto"/>
        <w:left w:val="none" w:sz="0" w:space="0" w:color="auto"/>
        <w:bottom w:val="none" w:sz="0" w:space="0" w:color="auto"/>
        <w:right w:val="none" w:sz="0" w:space="0" w:color="auto"/>
      </w:divBdr>
    </w:div>
    <w:div w:id="1573730515">
      <w:bodyDiv w:val="1"/>
      <w:marLeft w:val="0"/>
      <w:marRight w:val="0"/>
      <w:marTop w:val="0"/>
      <w:marBottom w:val="0"/>
      <w:divBdr>
        <w:top w:val="none" w:sz="0" w:space="0" w:color="auto"/>
        <w:left w:val="none" w:sz="0" w:space="0" w:color="auto"/>
        <w:bottom w:val="none" w:sz="0" w:space="0" w:color="auto"/>
        <w:right w:val="none" w:sz="0" w:space="0" w:color="auto"/>
      </w:divBdr>
    </w:div>
    <w:div w:id="1575582722">
      <w:bodyDiv w:val="1"/>
      <w:marLeft w:val="0"/>
      <w:marRight w:val="0"/>
      <w:marTop w:val="0"/>
      <w:marBottom w:val="0"/>
      <w:divBdr>
        <w:top w:val="none" w:sz="0" w:space="0" w:color="auto"/>
        <w:left w:val="none" w:sz="0" w:space="0" w:color="auto"/>
        <w:bottom w:val="none" w:sz="0" w:space="0" w:color="auto"/>
        <w:right w:val="none" w:sz="0" w:space="0" w:color="auto"/>
      </w:divBdr>
    </w:div>
    <w:div w:id="1576935154">
      <w:bodyDiv w:val="1"/>
      <w:marLeft w:val="0"/>
      <w:marRight w:val="0"/>
      <w:marTop w:val="0"/>
      <w:marBottom w:val="0"/>
      <w:divBdr>
        <w:top w:val="none" w:sz="0" w:space="0" w:color="auto"/>
        <w:left w:val="none" w:sz="0" w:space="0" w:color="auto"/>
        <w:bottom w:val="none" w:sz="0" w:space="0" w:color="auto"/>
        <w:right w:val="none" w:sz="0" w:space="0" w:color="auto"/>
      </w:divBdr>
    </w:div>
    <w:div w:id="1594165448">
      <w:bodyDiv w:val="1"/>
      <w:marLeft w:val="0"/>
      <w:marRight w:val="0"/>
      <w:marTop w:val="0"/>
      <w:marBottom w:val="0"/>
      <w:divBdr>
        <w:top w:val="none" w:sz="0" w:space="0" w:color="auto"/>
        <w:left w:val="none" w:sz="0" w:space="0" w:color="auto"/>
        <w:bottom w:val="none" w:sz="0" w:space="0" w:color="auto"/>
        <w:right w:val="none" w:sz="0" w:space="0" w:color="auto"/>
      </w:divBdr>
      <w:divsChild>
        <w:div w:id="1961909550">
          <w:marLeft w:val="0"/>
          <w:marRight w:val="0"/>
          <w:marTop w:val="0"/>
          <w:marBottom w:val="0"/>
          <w:divBdr>
            <w:top w:val="none" w:sz="0" w:space="0" w:color="auto"/>
            <w:left w:val="none" w:sz="0" w:space="0" w:color="auto"/>
            <w:bottom w:val="none" w:sz="0" w:space="0" w:color="auto"/>
            <w:right w:val="none" w:sz="0" w:space="0" w:color="auto"/>
          </w:divBdr>
          <w:divsChild>
            <w:div w:id="62135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45382">
      <w:bodyDiv w:val="1"/>
      <w:marLeft w:val="0"/>
      <w:marRight w:val="0"/>
      <w:marTop w:val="0"/>
      <w:marBottom w:val="0"/>
      <w:divBdr>
        <w:top w:val="none" w:sz="0" w:space="0" w:color="auto"/>
        <w:left w:val="none" w:sz="0" w:space="0" w:color="auto"/>
        <w:bottom w:val="none" w:sz="0" w:space="0" w:color="auto"/>
        <w:right w:val="none" w:sz="0" w:space="0" w:color="auto"/>
      </w:divBdr>
    </w:div>
    <w:div w:id="1609384971">
      <w:bodyDiv w:val="1"/>
      <w:marLeft w:val="0"/>
      <w:marRight w:val="0"/>
      <w:marTop w:val="0"/>
      <w:marBottom w:val="0"/>
      <w:divBdr>
        <w:top w:val="none" w:sz="0" w:space="0" w:color="auto"/>
        <w:left w:val="none" w:sz="0" w:space="0" w:color="auto"/>
        <w:bottom w:val="none" w:sz="0" w:space="0" w:color="auto"/>
        <w:right w:val="none" w:sz="0" w:space="0" w:color="auto"/>
      </w:divBdr>
    </w:div>
    <w:div w:id="1610965337">
      <w:bodyDiv w:val="1"/>
      <w:marLeft w:val="0"/>
      <w:marRight w:val="0"/>
      <w:marTop w:val="0"/>
      <w:marBottom w:val="0"/>
      <w:divBdr>
        <w:top w:val="none" w:sz="0" w:space="0" w:color="auto"/>
        <w:left w:val="none" w:sz="0" w:space="0" w:color="auto"/>
        <w:bottom w:val="none" w:sz="0" w:space="0" w:color="auto"/>
        <w:right w:val="none" w:sz="0" w:space="0" w:color="auto"/>
      </w:divBdr>
    </w:div>
    <w:div w:id="1611693925">
      <w:bodyDiv w:val="1"/>
      <w:marLeft w:val="0"/>
      <w:marRight w:val="0"/>
      <w:marTop w:val="0"/>
      <w:marBottom w:val="0"/>
      <w:divBdr>
        <w:top w:val="none" w:sz="0" w:space="0" w:color="auto"/>
        <w:left w:val="none" w:sz="0" w:space="0" w:color="auto"/>
        <w:bottom w:val="none" w:sz="0" w:space="0" w:color="auto"/>
        <w:right w:val="none" w:sz="0" w:space="0" w:color="auto"/>
      </w:divBdr>
    </w:div>
    <w:div w:id="1615668977">
      <w:bodyDiv w:val="1"/>
      <w:marLeft w:val="0"/>
      <w:marRight w:val="0"/>
      <w:marTop w:val="0"/>
      <w:marBottom w:val="0"/>
      <w:divBdr>
        <w:top w:val="none" w:sz="0" w:space="0" w:color="auto"/>
        <w:left w:val="none" w:sz="0" w:space="0" w:color="auto"/>
        <w:bottom w:val="none" w:sz="0" w:space="0" w:color="auto"/>
        <w:right w:val="none" w:sz="0" w:space="0" w:color="auto"/>
      </w:divBdr>
    </w:div>
    <w:div w:id="1633173985">
      <w:bodyDiv w:val="1"/>
      <w:marLeft w:val="0"/>
      <w:marRight w:val="0"/>
      <w:marTop w:val="0"/>
      <w:marBottom w:val="0"/>
      <w:divBdr>
        <w:top w:val="none" w:sz="0" w:space="0" w:color="auto"/>
        <w:left w:val="none" w:sz="0" w:space="0" w:color="auto"/>
        <w:bottom w:val="none" w:sz="0" w:space="0" w:color="auto"/>
        <w:right w:val="none" w:sz="0" w:space="0" w:color="auto"/>
      </w:divBdr>
    </w:div>
    <w:div w:id="1654987386">
      <w:bodyDiv w:val="1"/>
      <w:marLeft w:val="0"/>
      <w:marRight w:val="0"/>
      <w:marTop w:val="0"/>
      <w:marBottom w:val="0"/>
      <w:divBdr>
        <w:top w:val="none" w:sz="0" w:space="0" w:color="auto"/>
        <w:left w:val="none" w:sz="0" w:space="0" w:color="auto"/>
        <w:bottom w:val="none" w:sz="0" w:space="0" w:color="auto"/>
        <w:right w:val="none" w:sz="0" w:space="0" w:color="auto"/>
      </w:divBdr>
    </w:div>
    <w:div w:id="1662155082">
      <w:bodyDiv w:val="1"/>
      <w:marLeft w:val="0"/>
      <w:marRight w:val="0"/>
      <w:marTop w:val="0"/>
      <w:marBottom w:val="0"/>
      <w:divBdr>
        <w:top w:val="none" w:sz="0" w:space="0" w:color="auto"/>
        <w:left w:val="none" w:sz="0" w:space="0" w:color="auto"/>
        <w:bottom w:val="none" w:sz="0" w:space="0" w:color="auto"/>
        <w:right w:val="none" w:sz="0" w:space="0" w:color="auto"/>
      </w:divBdr>
    </w:div>
    <w:div w:id="1662850985">
      <w:bodyDiv w:val="1"/>
      <w:marLeft w:val="0"/>
      <w:marRight w:val="0"/>
      <w:marTop w:val="0"/>
      <w:marBottom w:val="0"/>
      <w:divBdr>
        <w:top w:val="none" w:sz="0" w:space="0" w:color="auto"/>
        <w:left w:val="none" w:sz="0" w:space="0" w:color="auto"/>
        <w:bottom w:val="none" w:sz="0" w:space="0" w:color="auto"/>
        <w:right w:val="none" w:sz="0" w:space="0" w:color="auto"/>
      </w:divBdr>
    </w:div>
    <w:div w:id="1683971096">
      <w:bodyDiv w:val="1"/>
      <w:marLeft w:val="0"/>
      <w:marRight w:val="0"/>
      <w:marTop w:val="0"/>
      <w:marBottom w:val="0"/>
      <w:divBdr>
        <w:top w:val="none" w:sz="0" w:space="0" w:color="auto"/>
        <w:left w:val="none" w:sz="0" w:space="0" w:color="auto"/>
        <w:bottom w:val="none" w:sz="0" w:space="0" w:color="auto"/>
        <w:right w:val="none" w:sz="0" w:space="0" w:color="auto"/>
      </w:divBdr>
    </w:div>
    <w:div w:id="1699350286">
      <w:bodyDiv w:val="1"/>
      <w:marLeft w:val="0"/>
      <w:marRight w:val="0"/>
      <w:marTop w:val="0"/>
      <w:marBottom w:val="0"/>
      <w:divBdr>
        <w:top w:val="none" w:sz="0" w:space="0" w:color="auto"/>
        <w:left w:val="none" w:sz="0" w:space="0" w:color="auto"/>
        <w:bottom w:val="none" w:sz="0" w:space="0" w:color="auto"/>
        <w:right w:val="none" w:sz="0" w:space="0" w:color="auto"/>
      </w:divBdr>
    </w:div>
    <w:div w:id="1700886017">
      <w:bodyDiv w:val="1"/>
      <w:marLeft w:val="0"/>
      <w:marRight w:val="0"/>
      <w:marTop w:val="0"/>
      <w:marBottom w:val="0"/>
      <w:divBdr>
        <w:top w:val="none" w:sz="0" w:space="0" w:color="auto"/>
        <w:left w:val="none" w:sz="0" w:space="0" w:color="auto"/>
        <w:bottom w:val="none" w:sz="0" w:space="0" w:color="auto"/>
        <w:right w:val="none" w:sz="0" w:space="0" w:color="auto"/>
      </w:divBdr>
    </w:div>
    <w:div w:id="1711952124">
      <w:bodyDiv w:val="1"/>
      <w:marLeft w:val="0"/>
      <w:marRight w:val="0"/>
      <w:marTop w:val="0"/>
      <w:marBottom w:val="0"/>
      <w:divBdr>
        <w:top w:val="none" w:sz="0" w:space="0" w:color="auto"/>
        <w:left w:val="none" w:sz="0" w:space="0" w:color="auto"/>
        <w:bottom w:val="none" w:sz="0" w:space="0" w:color="auto"/>
        <w:right w:val="none" w:sz="0" w:space="0" w:color="auto"/>
      </w:divBdr>
    </w:div>
    <w:div w:id="1717702234">
      <w:bodyDiv w:val="1"/>
      <w:marLeft w:val="0"/>
      <w:marRight w:val="0"/>
      <w:marTop w:val="0"/>
      <w:marBottom w:val="0"/>
      <w:divBdr>
        <w:top w:val="none" w:sz="0" w:space="0" w:color="auto"/>
        <w:left w:val="none" w:sz="0" w:space="0" w:color="auto"/>
        <w:bottom w:val="none" w:sz="0" w:space="0" w:color="auto"/>
        <w:right w:val="none" w:sz="0" w:space="0" w:color="auto"/>
      </w:divBdr>
    </w:div>
    <w:div w:id="1725257844">
      <w:bodyDiv w:val="1"/>
      <w:marLeft w:val="0"/>
      <w:marRight w:val="0"/>
      <w:marTop w:val="0"/>
      <w:marBottom w:val="0"/>
      <w:divBdr>
        <w:top w:val="none" w:sz="0" w:space="0" w:color="auto"/>
        <w:left w:val="none" w:sz="0" w:space="0" w:color="auto"/>
        <w:bottom w:val="none" w:sz="0" w:space="0" w:color="auto"/>
        <w:right w:val="none" w:sz="0" w:space="0" w:color="auto"/>
      </w:divBdr>
    </w:div>
    <w:div w:id="1728532535">
      <w:bodyDiv w:val="1"/>
      <w:marLeft w:val="0"/>
      <w:marRight w:val="0"/>
      <w:marTop w:val="0"/>
      <w:marBottom w:val="0"/>
      <w:divBdr>
        <w:top w:val="none" w:sz="0" w:space="0" w:color="auto"/>
        <w:left w:val="none" w:sz="0" w:space="0" w:color="auto"/>
        <w:bottom w:val="none" w:sz="0" w:space="0" w:color="auto"/>
        <w:right w:val="none" w:sz="0" w:space="0" w:color="auto"/>
      </w:divBdr>
    </w:div>
    <w:div w:id="1730568822">
      <w:bodyDiv w:val="1"/>
      <w:marLeft w:val="0"/>
      <w:marRight w:val="0"/>
      <w:marTop w:val="0"/>
      <w:marBottom w:val="0"/>
      <w:divBdr>
        <w:top w:val="none" w:sz="0" w:space="0" w:color="auto"/>
        <w:left w:val="none" w:sz="0" w:space="0" w:color="auto"/>
        <w:bottom w:val="none" w:sz="0" w:space="0" w:color="auto"/>
        <w:right w:val="none" w:sz="0" w:space="0" w:color="auto"/>
      </w:divBdr>
    </w:div>
    <w:div w:id="1731809716">
      <w:bodyDiv w:val="1"/>
      <w:marLeft w:val="0"/>
      <w:marRight w:val="0"/>
      <w:marTop w:val="0"/>
      <w:marBottom w:val="0"/>
      <w:divBdr>
        <w:top w:val="none" w:sz="0" w:space="0" w:color="auto"/>
        <w:left w:val="none" w:sz="0" w:space="0" w:color="auto"/>
        <w:bottom w:val="none" w:sz="0" w:space="0" w:color="auto"/>
        <w:right w:val="none" w:sz="0" w:space="0" w:color="auto"/>
      </w:divBdr>
    </w:div>
    <w:div w:id="1741057017">
      <w:bodyDiv w:val="1"/>
      <w:marLeft w:val="0"/>
      <w:marRight w:val="0"/>
      <w:marTop w:val="0"/>
      <w:marBottom w:val="0"/>
      <w:divBdr>
        <w:top w:val="none" w:sz="0" w:space="0" w:color="auto"/>
        <w:left w:val="none" w:sz="0" w:space="0" w:color="auto"/>
        <w:bottom w:val="none" w:sz="0" w:space="0" w:color="auto"/>
        <w:right w:val="none" w:sz="0" w:space="0" w:color="auto"/>
      </w:divBdr>
    </w:div>
    <w:div w:id="1746679464">
      <w:bodyDiv w:val="1"/>
      <w:marLeft w:val="0"/>
      <w:marRight w:val="0"/>
      <w:marTop w:val="0"/>
      <w:marBottom w:val="0"/>
      <w:divBdr>
        <w:top w:val="none" w:sz="0" w:space="0" w:color="auto"/>
        <w:left w:val="none" w:sz="0" w:space="0" w:color="auto"/>
        <w:bottom w:val="none" w:sz="0" w:space="0" w:color="auto"/>
        <w:right w:val="none" w:sz="0" w:space="0" w:color="auto"/>
      </w:divBdr>
    </w:div>
    <w:div w:id="1747653827">
      <w:bodyDiv w:val="1"/>
      <w:marLeft w:val="0"/>
      <w:marRight w:val="0"/>
      <w:marTop w:val="0"/>
      <w:marBottom w:val="0"/>
      <w:divBdr>
        <w:top w:val="none" w:sz="0" w:space="0" w:color="auto"/>
        <w:left w:val="none" w:sz="0" w:space="0" w:color="auto"/>
        <w:bottom w:val="none" w:sz="0" w:space="0" w:color="auto"/>
        <w:right w:val="none" w:sz="0" w:space="0" w:color="auto"/>
      </w:divBdr>
    </w:div>
    <w:div w:id="1751536364">
      <w:bodyDiv w:val="1"/>
      <w:marLeft w:val="0"/>
      <w:marRight w:val="0"/>
      <w:marTop w:val="0"/>
      <w:marBottom w:val="0"/>
      <w:divBdr>
        <w:top w:val="none" w:sz="0" w:space="0" w:color="auto"/>
        <w:left w:val="none" w:sz="0" w:space="0" w:color="auto"/>
        <w:bottom w:val="none" w:sz="0" w:space="0" w:color="auto"/>
        <w:right w:val="none" w:sz="0" w:space="0" w:color="auto"/>
      </w:divBdr>
    </w:div>
    <w:div w:id="1753117809">
      <w:bodyDiv w:val="1"/>
      <w:marLeft w:val="0"/>
      <w:marRight w:val="0"/>
      <w:marTop w:val="0"/>
      <w:marBottom w:val="0"/>
      <w:divBdr>
        <w:top w:val="none" w:sz="0" w:space="0" w:color="auto"/>
        <w:left w:val="none" w:sz="0" w:space="0" w:color="auto"/>
        <w:bottom w:val="none" w:sz="0" w:space="0" w:color="auto"/>
        <w:right w:val="none" w:sz="0" w:space="0" w:color="auto"/>
      </w:divBdr>
    </w:div>
    <w:div w:id="1754355878">
      <w:bodyDiv w:val="1"/>
      <w:marLeft w:val="0"/>
      <w:marRight w:val="0"/>
      <w:marTop w:val="0"/>
      <w:marBottom w:val="0"/>
      <w:divBdr>
        <w:top w:val="none" w:sz="0" w:space="0" w:color="auto"/>
        <w:left w:val="none" w:sz="0" w:space="0" w:color="auto"/>
        <w:bottom w:val="none" w:sz="0" w:space="0" w:color="auto"/>
        <w:right w:val="none" w:sz="0" w:space="0" w:color="auto"/>
      </w:divBdr>
    </w:div>
    <w:div w:id="1756977184">
      <w:bodyDiv w:val="1"/>
      <w:marLeft w:val="0"/>
      <w:marRight w:val="0"/>
      <w:marTop w:val="0"/>
      <w:marBottom w:val="0"/>
      <w:divBdr>
        <w:top w:val="none" w:sz="0" w:space="0" w:color="auto"/>
        <w:left w:val="none" w:sz="0" w:space="0" w:color="auto"/>
        <w:bottom w:val="none" w:sz="0" w:space="0" w:color="auto"/>
        <w:right w:val="none" w:sz="0" w:space="0" w:color="auto"/>
      </w:divBdr>
    </w:div>
    <w:div w:id="1758864062">
      <w:bodyDiv w:val="1"/>
      <w:marLeft w:val="0"/>
      <w:marRight w:val="0"/>
      <w:marTop w:val="0"/>
      <w:marBottom w:val="0"/>
      <w:divBdr>
        <w:top w:val="none" w:sz="0" w:space="0" w:color="auto"/>
        <w:left w:val="none" w:sz="0" w:space="0" w:color="auto"/>
        <w:bottom w:val="none" w:sz="0" w:space="0" w:color="auto"/>
        <w:right w:val="none" w:sz="0" w:space="0" w:color="auto"/>
      </w:divBdr>
    </w:div>
    <w:div w:id="1762872216">
      <w:bodyDiv w:val="1"/>
      <w:marLeft w:val="0"/>
      <w:marRight w:val="0"/>
      <w:marTop w:val="0"/>
      <w:marBottom w:val="0"/>
      <w:divBdr>
        <w:top w:val="none" w:sz="0" w:space="0" w:color="auto"/>
        <w:left w:val="none" w:sz="0" w:space="0" w:color="auto"/>
        <w:bottom w:val="none" w:sz="0" w:space="0" w:color="auto"/>
        <w:right w:val="none" w:sz="0" w:space="0" w:color="auto"/>
      </w:divBdr>
    </w:div>
    <w:div w:id="1772584907">
      <w:bodyDiv w:val="1"/>
      <w:marLeft w:val="0"/>
      <w:marRight w:val="0"/>
      <w:marTop w:val="0"/>
      <w:marBottom w:val="0"/>
      <w:divBdr>
        <w:top w:val="none" w:sz="0" w:space="0" w:color="auto"/>
        <w:left w:val="none" w:sz="0" w:space="0" w:color="auto"/>
        <w:bottom w:val="none" w:sz="0" w:space="0" w:color="auto"/>
        <w:right w:val="none" w:sz="0" w:space="0" w:color="auto"/>
      </w:divBdr>
    </w:div>
    <w:div w:id="1774592370">
      <w:bodyDiv w:val="1"/>
      <w:marLeft w:val="0"/>
      <w:marRight w:val="0"/>
      <w:marTop w:val="0"/>
      <w:marBottom w:val="0"/>
      <w:divBdr>
        <w:top w:val="none" w:sz="0" w:space="0" w:color="auto"/>
        <w:left w:val="none" w:sz="0" w:space="0" w:color="auto"/>
        <w:bottom w:val="none" w:sz="0" w:space="0" w:color="auto"/>
        <w:right w:val="none" w:sz="0" w:space="0" w:color="auto"/>
      </w:divBdr>
    </w:div>
    <w:div w:id="1782066807">
      <w:bodyDiv w:val="1"/>
      <w:marLeft w:val="0"/>
      <w:marRight w:val="0"/>
      <w:marTop w:val="0"/>
      <w:marBottom w:val="0"/>
      <w:divBdr>
        <w:top w:val="none" w:sz="0" w:space="0" w:color="auto"/>
        <w:left w:val="none" w:sz="0" w:space="0" w:color="auto"/>
        <w:bottom w:val="none" w:sz="0" w:space="0" w:color="auto"/>
        <w:right w:val="none" w:sz="0" w:space="0" w:color="auto"/>
      </w:divBdr>
    </w:div>
    <w:div w:id="1785419646">
      <w:bodyDiv w:val="1"/>
      <w:marLeft w:val="0"/>
      <w:marRight w:val="0"/>
      <w:marTop w:val="0"/>
      <w:marBottom w:val="0"/>
      <w:divBdr>
        <w:top w:val="none" w:sz="0" w:space="0" w:color="auto"/>
        <w:left w:val="none" w:sz="0" w:space="0" w:color="auto"/>
        <w:bottom w:val="none" w:sz="0" w:space="0" w:color="auto"/>
        <w:right w:val="none" w:sz="0" w:space="0" w:color="auto"/>
      </w:divBdr>
    </w:div>
    <w:div w:id="1785882809">
      <w:bodyDiv w:val="1"/>
      <w:marLeft w:val="0"/>
      <w:marRight w:val="0"/>
      <w:marTop w:val="0"/>
      <w:marBottom w:val="0"/>
      <w:divBdr>
        <w:top w:val="none" w:sz="0" w:space="0" w:color="auto"/>
        <w:left w:val="none" w:sz="0" w:space="0" w:color="auto"/>
        <w:bottom w:val="none" w:sz="0" w:space="0" w:color="auto"/>
        <w:right w:val="none" w:sz="0" w:space="0" w:color="auto"/>
      </w:divBdr>
    </w:div>
    <w:div w:id="1788501763">
      <w:bodyDiv w:val="1"/>
      <w:marLeft w:val="0"/>
      <w:marRight w:val="0"/>
      <w:marTop w:val="0"/>
      <w:marBottom w:val="0"/>
      <w:divBdr>
        <w:top w:val="none" w:sz="0" w:space="0" w:color="auto"/>
        <w:left w:val="none" w:sz="0" w:space="0" w:color="auto"/>
        <w:bottom w:val="none" w:sz="0" w:space="0" w:color="auto"/>
        <w:right w:val="none" w:sz="0" w:space="0" w:color="auto"/>
      </w:divBdr>
    </w:div>
    <w:div w:id="1789860257">
      <w:bodyDiv w:val="1"/>
      <w:marLeft w:val="0"/>
      <w:marRight w:val="0"/>
      <w:marTop w:val="0"/>
      <w:marBottom w:val="0"/>
      <w:divBdr>
        <w:top w:val="none" w:sz="0" w:space="0" w:color="auto"/>
        <w:left w:val="none" w:sz="0" w:space="0" w:color="auto"/>
        <w:bottom w:val="none" w:sz="0" w:space="0" w:color="auto"/>
        <w:right w:val="none" w:sz="0" w:space="0" w:color="auto"/>
      </w:divBdr>
    </w:div>
    <w:div w:id="1798722786">
      <w:bodyDiv w:val="1"/>
      <w:marLeft w:val="0"/>
      <w:marRight w:val="0"/>
      <w:marTop w:val="0"/>
      <w:marBottom w:val="0"/>
      <w:divBdr>
        <w:top w:val="none" w:sz="0" w:space="0" w:color="auto"/>
        <w:left w:val="none" w:sz="0" w:space="0" w:color="auto"/>
        <w:bottom w:val="none" w:sz="0" w:space="0" w:color="auto"/>
        <w:right w:val="none" w:sz="0" w:space="0" w:color="auto"/>
      </w:divBdr>
    </w:div>
    <w:div w:id="1801725368">
      <w:bodyDiv w:val="1"/>
      <w:marLeft w:val="0"/>
      <w:marRight w:val="0"/>
      <w:marTop w:val="0"/>
      <w:marBottom w:val="0"/>
      <w:divBdr>
        <w:top w:val="none" w:sz="0" w:space="0" w:color="auto"/>
        <w:left w:val="none" w:sz="0" w:space="0" w:color="auto"/>
        <w:bottom w:val="none" w:sz="0" w:space="0" w:color="auto"/>
        <w:right w:val="none" w:sz="0" w:space="0" w:color="auto"/>
      </w:divBdr>
    </w:div>
    <w:div w:id="1806048013">
      <w:bodyDiv w:val="1"/>
      <w:marLeft w:val="0"/>
      <w:marRight w:val="0"/>
      <w:marTop w:val="0"/>
      <w:marBottom w:val="0"/>
      <w:divBdr>
        <w:top w:val="none" w:sz="0" w:space="0" w:color="auto"/>
        <w:left w:val="none" w:sz="0" w:space="0" w:color="auto"/>
        <w:bottom w:val="none" w:sz="0" w:space="0" w:color="auto"/>
        <w:right w:val="none" w:sz="0" w:space="0" w:color="auto"/>
      </w:divBdr>
    </w:div>
    <w:div w:id="1816408011">
      <w:bodyDiv w:val="1"/>
      <w:marLeft w:val="0"/>
      <w:marRight w:val="0"/>
      <w:marTop w:val="0"/>
      <w:marBottom w:val="0"/>
      <w:divBdr>
        <w:top w:val="none" w:sz="0" w:space="0" w:color="auto"/>
        <w:left w:val="none" w:sz="0" w:space="0" w:color="auto"/>
        <w:bottom w:val="none" w:sz="0" w:space="0" w:color="auto"/>
        <w:right w:val="none" w:sz="0" w:space="0" w:color="auto"/>
      </w:divBdr>
    </w:div>
    <w:div w:id="1824084577">
      <w:bodyDiv w:val="1"/>
      <w:marLeft w:val="0"/>
      <w:marRight w:val="0"/>
      <w:marTop w:val="0"/>
      <w:marBottom w:val="0"/>
      <w:divBdr>
        <w:top w:val="none" w:sz="0" w:space="0" w:color="auto"/>
        <w:left w:val="none" w:sz="0" w:space="0" w:color="auto"/>
        <w:bottom w:val="none" w:sz="0" w:space="0" w:color="auto"/>
        <w:right w:val="none" w:sz="0" w:space="0" w:color="auto"/>
      </w:divBdr>
    </w:div>
    <w:div w:id="1830515501">
      <w:bodyDiv w:val="1"/>
      <w:marLeft w:val="0"/>
      <w:marRight w:val="0"/>
      <w:marTop w:val="0"/>
      <w:marBottom w:val="0"/>
      <w:divBdr>
        <w:top w:val="none" w:sz="0" w:space="0" w:color="auto"/>
        <w:left w:val="none" w:sz="0" w:space="0" w:color="auto"/>
        <w:bottom w:val="none" w:sz="0" w:space="0" w:color="auto"/>
        <w:right w:val="none" w:sz="0" w:space="0" w:color="auto"/>
      </w:divBdr>
    </w:div>
    <w:div w:id="1833182747">
      <w:bodyDiv w:val="1"/>
      <w:marLeft w:val="0"/>
      <w:marRight w:val="0"/>
      <w:marTop w:val="0"/>
      <w:marBottom w:val="0"/>
      <w:divBdr>
        <w:top w:val="none" w:sz="0" w:space="0" w:color="auto"/>
        <w:left w:val="none" w:sz="0" w:space="0" w:color="auto"/>
        <w:bottom w:val="none" w:sz="0" w:space="0" w:color="auto"/>
        <w:right w:val="none" w:sz="0" w:space="0" w:color="auto"/>
      </w:divBdr>
    </w:div>
    <w:div w:id="1845053546">
      <w:bodyDiv w:val="1"/>
      <w:marLeft w:val="0"/>
      <w:marRight w:val="0"/>
      <w:marTop w:val="0"/>
      <w:marBottom w:val="0"/>
      <w:divBdr>
        <w:top w:val="none" w:sz="0" w:space="0" w:color="auto"/>
        <w:left w:val="none" w:sz="0" w:space="0" w:color="auto"/>
        <w:bottom w:val="none" w:sz="0" w:space="0" w:color="auto"/>
        <w:right w:val="none" w:sz="0" w:space="0" w:color="auto"/>
      </w:divBdr>
    </w:div>
    <w:div w:id="1845895162">
      <w:bodyDiv w:val="1"/>
      <w:marLeft w:val="0"/>
      <w:marRight w:val="0"/>
      <w:marTop w:val="0"/>
      <w:marBottom w:val="0"/>
      <w:divBdr>
        <w:top w:val="none" w:sz="0" w:space="0" w:color="auto"/>
        <w:left w:val="none" w:sz="0" w:space="0" w:color="auto"/>
        <w:bottom w:val="none" w:sz="0" w:space="0" w:color="auto"/>
        <w:right w:val="none" w:sz="0" w:space="0" w:color="auto"/>
      </w:divBdr>
    </w:div>
    <w:div w:id="1854298419">
      <w:bodyDiv w:val="1"/>
      <w:marLeft w:val="0"/>
      <w:marRight w:val="0"/>
      <w:marTop w:val="0"/>
      <w:marBottom w:val="0"/>
      <w:divBdr>
        <w:top w:val="none" w:sz="0" w:space="0" w:color="auto"/>
        <w:left w:val="none" w:sz="0" w:space="0" w:color="auto"/>
        <w:bottom w:val="none" w:sz="0" w:space="0" w:color="auto"/>
        <w:right w:val="none" w:sz="0" w:space="0" w:color="auto"/>
      </w:divBdr>
    </w:div>
    <w:div w:id="1861502357">
      <w:bodyDiv w:val="1"/>
      <w:marLeft w:val="0"/>
      <w:marRight w:val="0"/>
      <w:marTop w:val="0"/>
      <w:marBottom w:val="0"/>
      <w:divBdr>
        <w:top w:val="none" w:sz="0" w:space="0" w:color="auto"/>
        <w:left w:val="none" w:sz="0" w:space="0" w:color="auto"/>
        <w:bottom w:val="none" w:sz="0" w:space="0" w:color="auto"/>
        <w:right w:val="none" w:sz="0" w:space="0" w:color="auto"/>
      </w:divBdr>
    </w:div>
    <w:div w:id="1870071023">
      <w:bodyDiv w:val="1"/>
      <w:marLeft w:val="0"/>
      <w:marRight w:val="0"/>
      <w:marTop w:val="0"/>
      <w:marBottom w:val="0"/>
      <w:divBdr>
        <w:top w:val="none" w:sz="0" w:space="0" w:color="auto"/>
        <w:left w:val="none" w:sz="0" w:space="0" w:color="auto"/>
        <w:bottom w:val="none" w:sz="0" w:space="0" w:color="auto"/>
        <w:right w:val="none" w:sz="0" w:space="0" w:color="auto"/>
      </w:divBdr>
    </w:div>
    <w:div w:id="1879775040">
      <w:bodyDiv w:val="1"/>
      <w:marLeft w:val="0"/>
      <w:marRight w:val="0"/>
      <w:marTop w:val="0"/>
      <w:marBottom w:val="0"/>
      <w:divBdr>
        <w:top w:val="none" w:sz="0" w:space="0" w:color="auto"/>
        <w:left w:val="none" w:sz="0" w:space="0" w:color="auto"/>
        <w:bottom w:val="none" w:sz="0" w:space="0" w:color="auto"/>
        <w:right w:val="none" w:sz="0" w:space="0" w:color="auto"/>
      </w:divBdr>
    </w:div>
    <w:div w:id="1886260272">
      <w:bodyDiv w:val="1"/>
      <w:marLeft w:val="0"/>
      <w:marRight w:val="0"/>
      <w:marTop w:val="0"/>
      <w:marBottom w:val="0"/>
      <w:divBdr>
        <w:top w:val="none" w:sz="0" w:space="0" w:color="auto"/>
        <w:left w:val="none" w:sz="0" w:space="0" w:color="auto"/>
        <w:bottom w:val="none" w:sz="0" w:space="0" w:color="auto"/>
        <w:right w:val="none" w:sz="0" w:space="0" w:color="auto"/>
      </w:divBdr>
    </w:div>
    <w:div w:id="1886985647">
      <w:bodyDiv w:val="1"/>
      <w:marLeft w:val="0"/>
      <w:marRight w:val="0"/>
      <w:marTop w:val="0"/>
      <w:marBottom w:val="0"/>
      <w:divBdr>
        <w:top w:val="none" w:sz="0" w:space="0" w:color="auto"/>
        <w:left w:val="none" w:sz="0" w:space="0" w:color="auto"/>
        <w:bottom w:val="none" w:sz="0" w:space="0" w:color="auto"/>
        <w:right w:val="none" w:sz="0" w:space="0" w:color="auto"/>
      </w:divBdr>
    </w:div>
    <w:div w:id="1898973738">
      <w:bodyDiv w:val="1"/>
      <w:marLeft w:val="0"/>
      <w:marRight w:val="0"/>
      <w:marTop w:val="0"/>
      <w:marBottom w:val="0"/>
      <w:divBdr>
        <w:top w:val="none" w:sz="0" w:space="0" w:color="auto"/>
        <w:left w:val="none" w:sz="0" w:space="0" w:color="auto"/>
        <w:bottom w:val="none" w:sz="0" w:space="0" w:color="auto"/>
        <w:right w:val="none" w:sz="0" w:space="0" w:color="auto"/>
      </w:divBdr>
    </w:div>
    <w:div w:id="1902249447">
      <w:bodyDiv w:val="1"/>
      <w:marLeft w:val="0"/>
      <w:marRight w:val="0"/>
      <w:marTop w:val="0"/>
      <w:marBottom w:val="0"/>
      <w:divBdr>
        <w:top w:val="none" w:sz="0" w:space="0" w:color="auto"/>
        <w:left w:val="none" w:sz="0" w:space="0" w:color="auto"/>
        <w:bottom w:val="none" w:sz="0" w:space="0" w:color="auto"/>
        <w:right w:val="none" w:sz="0" w:space="0" w:color="auto"/>
      </w:divBdr>
    </w:div>
    <w:div w:id="1903179234">
      <w:bodyDiv w:val="1"/>
      <w:marLeft w:val="0"/>
      <w:marRight w:val="0"/>
      <w:marTop w:val="0"/>
      <w:marBottom w:val="0"/>
      <w:divBdr>
        <w:top w:val="none" w:sz="0" w:space="0" w:color="auto"/>
        <w:left w:val="none" w:sz="0" w:space="0" w:color="auto"/>
        <w:bottom w:val="none" w:sz="0" w:space="0" w:color="auto"/>
        <w:right w:val="none" w:sz="0" w:space="0" w:color="auto"/>
      </w:divBdr>
    </w:div>
    <w:div w:id="1906211484">
      <w:bodyDiv w:val="1"/>
      <w:marLeft w:val="0"/>
      <w:marRight w:val="0"/>
      <w:marTop w:val="0"/>
      <w:marBottom w:val="0"/>
      <w:divBdr>
        <w:top w:val="none" w:sz="0" w:space="0" w:color="auto"/>
        <w:left w:val="none" w:sz="0" w:space="0" w:color="auto"/>
        <w:bottom w:val="none" w:sz="0" w:space="0" w:color="auto"/>
        <w:right w:val="none" w:sz="0" w:space="0" w:color="auto"/>
      </w:divBdr>
    </w:div>
    <w:div w:id="1926108225">
      <w:bodyDiv w:val="1"/>
      <w:marLeft w:val="0"/>
      <w:marRight w:val="0"/>
      <w:marTop w:val="0"/>
      <w:marBottom w:val="0"/>
      <w:divBdr>
        <w:top w:val="none" w:sz="0" w:space="0" w:color="auto"/>
        <w:left w:val="none" w:sz="0" w:space="0" w:color="auto"/>
        <w:bottom w:val="none" w:sz="0" w:space="0" w:color="auto"/>
        <w:right w:val="none" w:sz="0" w:space="0" w:color="auto"/>
      </w:divBdr>
    </w:div>
    <w:div w:id="1930504158">
      <w:bodyDiv w:val="1"/>
      <w:marLeft w:val="0"/>
      <w:marRight w:val="0"/>
      <w:marTop w:val="0"/>
      <w:marBottom w:val="0"/>
      <w:divBdr>
        <w:top w:val="none" w:sz="0" w:space="0" w:color="auto"/>
        <w:left w:val="none" w:sz="0" w:space="0" w:color="auto"/>
        <w:bottom w:val="none" w:sz="0" w:space="0" w:color="auto"/>
        <w:right w:val="none" w:sz="0" w:space="0" w:color="auto"/>
      </w:divBdr>
    </w:div>
    <w:div w:id="1933050875">
      <w:bodyDiv w:val="1"/>
      <w:marLeft w:val="0"/>
      <w:marRight w:val="0"/>
      <w:marTop w:val="0"/>
      <w:marBottom w:val="0"/>
      <w:divBdr>
        <w:top w:val="none" w:sz="0" w:space="0" w:color="auto"/>
        <w:left w:val="none" w:sz="0" w:space="0" w:color="auto"/>
        <w:bottom w:val="none" w:sz="0" w:space="0" w:color="auto"/>
        <w:right w:val="none" w:sz="0" w:space="0" w:color="auto"/>
      </w:divBdr>
    </w:div>
    <w:div w:id="1938365057">
      <w:bodyDiv w:val="1"/>
      <w:marLeft w:val="0"/>
      <w:marRight w:val="0"/>
      <w:marTop w:val="0"/>
      <w:marBottom w:val="0"/>
      <w:divBdr>
        <w:top w:val="none" w:sz="0" w:space="0" w:color="auto"/>
        <w:left w:val="none" w:sz="0" w:space="0" w:color="auto"/>
        <w:bottom w:val="none" w:sz="0" w:space="0" w:color="auto"/>
        <w:right w:val="none" w:sz="0" w:space="0" w:color="auto"/>
      </w:divBdr>
    </w:div>
    <w:div w:id="1963725765">
      <w:bodyDiv w:val="1"/>
      <w:marLeft w:val="0"/>
      <w:marRight w:val="0"/>
      <w:marTop w:val="0"/>
      <w:marBottom w:val="0"/>
      <w:divBdr>
        <w:top w:val="none" w:sz="0" w:space="0" w:color="auto"/>
        <w:left w:val="none" w:sz="0" w:space="0" w:color="auto"/>
        <w:bottom w:val="none" w:sz="0" w:space="0" w:color="auto"/>
        <w:right w:val="none" w:sz="0" w:space="0" w:color="auto"/>
      </w:divBdr>
    </w:div>
    <w:div w:id="1967198052">
      <w:bodyDiv w:val="1"/>
      <w:marLeft w:val="0"/>
      <w:marRight w:val="0"/>
      <w:marTop w:val="0"/>
      <w:marBottom w:val="0"/>
      <w:divBdr>
        <w:top w:val="none" w:sz="0" w:space="0" w:color="auto"/>
        <w:left w:val="none" w:sz="0" w:space="0" w:color="auto"/>
        <w:bottom w:val="none" w:sz="0" w:space="0" w:color="auto"/>
        <w:right w:val="none" w:sz="0" w:space="0" w:color="auto"/>
      </w:divBdr>
    </w:div>
    <w:div w:id="1993218061">
      <w:bodyDiv w:val="1"/>
      <w:marLeft w:val="0"/>
      <w:marRight w:val="0"/>
      <w:marTop w:val="0"/>
      <w:marBottom w:val="0"/>
      <w:divBdr>
        <w:top w:val="none" w:sz="0" w:space="0" w:color="auto"/>
        <w:left w:val="none" w:sz="0" w:space="0" w:color="auto"/>
        <w:bottom w:val="none" w:sz="0" w:space="0" w:color="auto"/>
        <w:right w:val="none" w:sz="0" w:space="0" w:color="auto"/>
      </w:divBdr>
    </w:div>
    <w:div w:id="2014599988">
      <w:bodyDiv w:val="1"/>
      <w:marLeft w:val="0"/>
      <w:marRight w:val="0"/>
      <w:marTop w:val="0"/>
      <w:marBottom w:val="0"/>
      <w:divBdr>
        <w:top w:val="none" w:sz="0" w:space="0" w:color="auto"/>
        <w:left w:val="none" w:sz="0" w:space="0" w:color="auto"/>
        <w:bottom w:val="none" w:sz="0" w:space="0" w:color="auto"/>
        <w:right w:val="none" w:sz="0" w:space="0" w:color="auto"/>
      </w:divBdr>
    </w:div>
    <w:div w:id="2015060996">
      <w:bodyDiv w:val="1"/>
      <w:marLeft w:val="0"/>
      <w:marRight w:val="0"/>
      <w:marTop w:val="0"/>
      <w:marBottom w:val="0"/>
      <w:divBdr>
        <w:top w:val="none" w:sz="0" w:space="0" w:color="auto"/>
        <w:left w:val="none" w:sz="0" w:space="0" w:color="auto"/>
        <w:bottom w:val="none" w:sz="0" w:space="0" w:color="auto"/>
        <w:right w:val="none" w:sz="0" w:space="0" w:color="auto"/>
      </w:divBdr>
    </w:div>
    <w:div w:id="2016496846">
      <w:bodyDiv w:val="1"/>
      <w:marLeft w:val="0"/>
      <w:marRight w:val="0"/>
      <w:marTop w:val="0"/>
      <w:marBottom w:val="0"/>
      <w:divBdr>
        <w:top w:val="none" w:sz="0" w:space="0" w:color="auto"/>
        <w:left w:val="none" w:sz="0" w:space="0" w:color="auto"/>
        <w:bottom w:val="none" w:sz="0" w:space="0" w:color="auto"/>
        <w:right w:val="none" w:sz="0" w:space="0" w:color="auto"/>
      </w:divBdr>
    </w:div>
    <w:div w:id="2046632662">
      <w:bodyDiv w:val="1"/>
      <w:marLeft w:val="0"/>
      <w:marRight w:val="0"/>
      <w:marTop w:val="0"/>
      <w:marBottom w:val="0"/>
      <w:divBdr>
        <w:top w:val="none" w:sz="0" w:space="0" w:color="auto"/>
        <w:left w:val="none" w:sz="0" w:space="0" w:color="auto"/>
        <w:bottom w:val="none" w:sz="0" w:space="0" w:color="auto"/>
        <w:right w:val="none" w:sz="0" w:space="0" w:color="auto"/>
      </w:divBdr>
    </w:div>
    <w:div w:id="2055882606">
      <w:bodyDiv w:val="1"/>
      <w:marLeft w:val="0"/>
      <w:marRight w:val="0"/>
      <w:marTop w:val="0"/>
      <w:marBottom w:val="0"/>
      <w:divBdr>
        <w:top w:val="none" w:sz="0" w:space="0" w:color="auto"/>
        <w:left w:val="none" w:sz="0" w:space="0" w:color="auto"/>
        <w:bottom w:val="none" w:sz="0" w:space="0" w:color="auto"/>
        <w:right w:val="none" w:sz="0" w:space="0" w:color="auto"/>
      </w:divBdr>
    </w:div>
    <w:div w:id="2062510162">
      <w:bodyDiv w:val="1"/>
      <w:marLeft w:val="0"/>
      <w:marRight w:val="0"/>
      <w:marTop w:val="0"/>
      <w:marBottom w:val="0"/>
      <w:divBdr>
        <w:top w:val="none" w:sz="0" w:space="0" w:color="auto"/>
        <w:left w:val="none" w:sz="0" w:space="0" w:color="auto"/>
        <w:bottom w:val="none" w:sz="0" w:space="0" w:color="auto"/>
        <w:right w:val="none" w:sz="0" w:space="0" w:color="auto"/>
      </w:divBdr>
    </w:div>
    <w:div w:id="2070420134">
      <w:bodyDiv w:val="1"/>
      <w:marLeft w:val="0"/>
      <w:marRight w:val="0"/>
      <w:marTop w:val="0"/>
      <w:marBottom w:val="0"/>
      <w:divBdr>
        <w:top w:val="none" w:sz="0" w:space="0" w:color="auto"/>
        <w:left w:val="none" w:sz="0" w:space="0" w:color="auto"/>
        <w:bottom w:val="none" w:sz="0" w:space="0" w:color="auto"/>
        <w:right w:val="none" w:sz="0" w:space="0" w:color="auto"/>
      </w:divBdr>
    </w:div>
    <w:div w:id="2092651396">
      <w:bodyDiv w:val="1"/>
      <w:marLeft w:val="0"/>
      <w:marRight w:val="0"/>
      <w:marTop w:val="0"/>
      <w:marBottom w:val="0"/>
      <w:divBdr>
        <w:top w:val="none" w:sz="0" w:space="0" w:color="auto"/>
        <w:left w:val="none" w:sz="0" w:space="0" w:color="auto"/>
        <w:bottom w:val="none" w:sz="0" w:space="0" w:color="auto"/>
        <w:right w:val="none" w:sz="0" w:space="0" w:color="auto"/>
      </w:divBdr>
    </w:div>
    <w:div w:id="2095663947">
      <w:bodyDiv w:val="1"/>
      <w:marLeft w:val="0"/>
      <w:marRight w:val="0"/>
      <w:marTop w:val="0"/>
      <w:marBottom w:val="0"/>
      <w:divBdr>
        <w:top w:val="none" w:sz="0" w:space="0" w:color="auto"/>
        <w:left w:val="none" w:sz="0" w:space="0" w:color="auto"/>
        <w:bottom w:val="none" w:sz="0" w:space="0" w:color="auto"/>
        <w:right w:val="none" w:sz="0" w:space="0" w:color="auto"/>
      </w:divBdr>
    </w:div>
    <w:div w:id="2099860702">
      <w:bodyDiv w:val="1"/>
      <w:marLeft w:val="0"/>
      <w:marRight w:val="0"/>
      <w:marTop w:val="0"/>
      <w:marBottom w:val="0"/>
      <w:divBdr>
        <w:top w:val="none" w:sz="0" w:space="0" w:color="auto"/>
        <w:left w:val="none" w:sz="0" w:space="0" w:color="auto"/>
        <w:bottom w:val="none" w:sz="0" w:space="0" w:color="auto"/>
        <w:right w:val="none" w:sz="0" w:space="0" w:color="auto"/>
      </w:divBdr>
    </w:div>
    <w:div w:id="2106224304">
      <w:bodyDiv w:val="1"/>
      <w:marLeft w:val="0"/>
      <w:marRight w:val="0"/>
      <w:marTop w:val="0"/>
      <w:marBottom w:val="0"/>
      <w:divBdr>
        <w:top w:val="none" w:sz="0" w:space="0" w:color="auto"/>
        <w:left w:val="none" w:sz="0" w:space="0" w:color="auto"/>
        <w:bottom w:val="none" w:sz="0" w:space="0" w:color="auto"/>
        <w:right w:val="none" w:sz="0" w:space="0" w:color="auto"/>
      </w:divBdr>
    </w:div>
    <w:div w:id="2115439225">
      <w:bodyDiv w:val="1"/>
      <w:marLeft w:val="0"/>
      <w:marRight w:val="0"/>
      <w:marTop w:val="0"/>
      <w:marBottom w:val="0"/>
      <w:divBdr>
        <w:top w:val="none" w:sz="0" w:space="0" w:color="auto"/>
        <w:left w:val="none" w:sz="0" w:space="0" w:color="auto"/>
        <w:bottom w:val="none" w:sz="0" w:space="0" w:color="auto"/>
        <w:right w:val="none" w:sz="0" w:space="0" w:color="auto"/>
      </w:divBdr>
    </w:div>
    <w:div w:id="2120685377">
      <w:bodyDiv w:val="1"/>
      <w:marLeft w:val="0"/>
      <w:marRight w:val="0"/>
      <w:marTop w:val="0"/>
      <w:marBottom w:val="0"/>
      <w:divBdr>
        <w:top w:val="none" w:sz="0" w:space="0" w:color="auto"/>
        <w:left w:val="none" w:sz="0" w:space="0" w:color="auto"/>
        <w:bottom w:val="none" w:sz="0" w:space="0" w:color="auto"/>
        <w:right w:val="none" w:sz="0" w:space="0" w:color="auto"/>
      </w:divBdr>
    </w:div>
    <w:div w:id="2129279834">
      <w:bodyDiv w:val="1"/>
      <w:marLeft w:val="0"/>
      <w:marRight w:val="0"/>
      <w:marTop w:val="0"/>
      <w:marBottom w:val="0"/>
      <w:divBdr>
        <w:top w:val="none" w:sz="0" w:space="0" w:color="auto"/>
        <w:left w:val="none" w:sz="0" w:space="0" w:color="auto"/>
        <w:bottom w:val="none" w:sz="0" w:space="0" w:color="auto"/>
        <w:right w:val="none" w:sz="0" w:space="0" w:color="auto"/>
      </w:divBdr>
    </w:div>
    <w:div w:id="2132626157">
      <w:bodyDiv w:val="1"/>
      <w:marLeft w:val="0"/>
      <w:marRight w:val="0"/>
      <w:marTop w:val="0"/>
      <w:marBottom w:val="0"/>
      <w:divBdr>
        <w:top w:val="none" w:sz="0" w:space="0" w:color="auto"/>
        <w:left w:val="none" w:sz="0" w:space="0" w:color="auto"/>
        <w:bottom w:val="none" w:sz="0" w:space="0" w:color="auto"/>
        <w:right w:val="none" w:sz="0" w:space="0" w:color="auto"/>
      </w:divBdr>
    </w:div>
    <w:div w:id="2139453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elp:user/commands/volume.html" TargetMode="External"/><Relationship Id="rId34" Type="http://schemas.openxmlformats.org/officeDocument/2006/relationships/image" Target="media/image21.png"/><Relationship Id="rId42" Type="http://schemas.openxmlformats.org/officeDocument/2006/relationships/image" Target="media/image29.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hyperlink" Target="help:user/commands/volume.html" TargetMode="External"/><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Har23</b:Tag>
    <b:SourceType>JournalArticle</b:SourceType>
    <b:Guid>{3D59F7F8-F4DC-41E6-B62A-402D1EE07503}</b:Guid>
    <b:Title>Three-dimensional alignment of density maps in cryo-electron microscopy</b:Title>
    <b:Year>2023</b:Year>
    <b:Author>
      <b:Author>
        <b:NameList>
          <b:Person>
            <b:Last>Harpaz</b:Last>
            <b:First>Yael</b:First>
          </b:Person>
          <b:Person>
            <b:Last>Shkolnisky</b:Last>
            <b:First>Yoel</b:First>
          </b:Person>
        </b:NameList>
      </b:Author>
    </b:Author>
    <b:JournalName>Biological Imaging</b:JournalName>
    <b:Pages>3:e8</b:Pages>
    <b:RefOrder>1</b:RefOrder>
  </b:Source>
  <b:Source>
    <b:Tag>Men23</b:Tag>
    <b:SourceType>JournalArticle</b:SourceType>
    <b:Guid>{F027A0AD-AE79-4EDF-8B29-FF187E5A1492}</b:Guid>
    <b:Author>
      <b:Author>
        <b:NameList>
          <b:Person>
            <b:Last>Meng EC</b:Last>
            <b:First>Goddard</b:First>
            <b:Middle>TD, Pettersen EF, Couch GS, Pearson ZJ, Morris JH, Ferrin TE</b:Middle>
          </b:Person>
        </b:NameList>
      </b:Author>
    </b:Author>
    <b:Title>UCSF ChimeraX: Tools for structure building and analysis</b:Title>
    <b:JournalName>Protein Science</b:JournalName>
    <b:Year>2023</b:Year>
    <b:Pages>32(11):e4792</b:Pages>
    <b:RefOrder>2</b:RefOrder>
  </b:Source>
</b:Sources>
</file>

<file path=customXml/itemProps1.xml><?xml version="1.0" encoding="utf-8"?>
<ds:datastoreItem xmlns:ds="http://schemas.openxmlformats.org/officeDocument/2006/customXml" ds:itemID="{E1040720-A0CD-4310-AFBB-B44689902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28704</TotalTime>
  <Pages>39</Pages>
  <Words>7632</Words>
  <Characters>43503</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Yuval Abeles</dc:creator>
  <cp:keywords/>
  <dc:description/>
  <cp:lastModifiedBy>Yoel Shkolnisky</cp:lastModifiedBy>
  <cp:revision>452</cp:revision>
  <dcterms:created xsi:type="dcterms:W3CDTF">2024-11-06T16:28:00Z</dcterms:created>
  <dcterms:modified xsi:type="dcterms:W3CDTF">2025-01-09T17:14:00Z</dcterms:modified>
</cp:coreProperties>
</file>